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spacing w:line="300" w:lineRule="auto"/>
        <w:jc w:val="center"/>
        <w:rPr>
          <w:rFonts w:ascii="Times New Roman" w:hAnsi="Times New Roman" w:cs="Times New Roman"/>
          <w:sz w:val="32"/>
        </w:rPr>
      </w:pPr>
      <w:r>
        <w:rPr>
          <w:rFonts w:ascii="Times New Roman" w:hAnsi="Times New Roman" w:cs="Times New Roman"/>
          <w:sz w:val="32"/>
        </w:rPr>
        <w:t>Seismic Performance-</w:t>
      </w:r>
      <w:del w:id="0" w:author="Quality Control Editor" w:date="2016-02-18T09:06:00Z">
        <w:r>
          <w:rPr>
            <w:rFonts w:ascii="Times New Roman" w:hAnsi="Times New Roman" w:cs="Times New Roman"/>
            <w:sz w:val="32"/>
          </w:rPr>
          <w:delText xml:space="preserve">Based </w:delText>
        </w:r>
      </w:del>
      <w:ins w:id="1" w:author="Quality Control Editor" w:date="2016-02-18T09:06:00Z">
        <w:r>
          <w:rPr>
            <w:rFonts w:ascii="Times New Roman" w:hAnsi="Times New Roman" w:cs="Times New Roman"/>
            <w:sz w:val="32"/>
          </w:rPr>
          <w:t xml:space="preserve">based </w:t>
        </w:r>
      </w:ins>
      <w:r>
        <w:rPr>
          <w:rFonts w:ascii="Times New Roman" w:hAnsi="Times New Roman" w:cs="Times New Roman"/>
          <w:sz w:val="32"/>
        </w:rPr>
        <w:t>Design of Water Distribution System</w:t>
      </w:r>
      <w:ins w:id="2" w:author="Editor" w:date="2016-02-10T19:49:00Z">
        <w:r>
          <w:rPr>
            <w:rFonts w:ascii="Times New Roman" w:hAnsi="Times New Roman" w:cs="Times New Roman"/>
            <w:sz w:val="32"/>
          </w:rPr>
          <w:t>s</w:t>
        </w:r>
      </w:ins>
      <w:r>
        <w:rPr>
          <w:rFonts w:ascii="Times New Roman" w:hAnsi="Times New Roman" w:cs="Times New Roman"/>
          <w:sz w:val="32"/>
        </w:rPr>
        <w:t xml:space="preserve"> Considering </w:t>
      </w:r>
      <w:ins w:id="3" w:author="Quality Control Editor" w:date="2016-02-18T09:06:00Z">
        <w:r>
          <w:rPr>
            <w:rFonts w:ascii="Times New Roman" w:hAnsi="Times New Roman" w:cs="Times New Roman"/>
            <w:sz w:val="32"/>
          </w:rPr>
          <w:t xml:space="preserve">the </w:t>
        </w:r>
      </w:ins>
      <w:r>
        <w:rPr>
          <w:rFonts w:ascii="Times New Roman" w:hAnsi="Times New Roman" w:cs="Times New Roman"/>
          <w:sz w:val="32"/>
        </w:rPr>
        <w:t>Comprehensive Importance of Users</w:t>
      </w:r>
    </w:p>
    <w:p>
      <w:pPr>
        <w:spacing w:beforeLines="50" w:before="190"/>
        <w:jc w:val="center"/>
        <w:rPr>
          <w:rFonts w:ascii="Times New Roman" w:hAnsi="Times New Roman" w:cs="Times New Roman"/>
          <w:sz w:val="21"/>
          <w:szCs w:val="21"/>
        </w:rPr>
      </w:pPr>
      <w:r>
        <w:rPr>
          <w:rFonts w:ascii="Times New Roman" w:hAnsi="Times New Roman" w:cs="Times New Roman"/>
          <w:sz w:val="21"/>
          <w:szCs w:val="21"/>
        </w:rPr>
        <w:t>HOU Benwei</w:t>
      </w:r>
      <w:r>
        <w:rPr>
          <w:rFonts w:ascii="Times New Roman" w:hAnsi="Times New Roman" w:cs="Times New Roman"/>
          <w:sz w:val="21"/>
          <w:szCs w:val="21"/>
          <w:vertAlign w:val="superscript"/>
        </w:rPr>
        <w:t>1</w:t>
      </w:r>
      <w:r>
        <w:rPr>
          <w:rFonts w:ascii="Times New Roman" w:hAnsi="Times New Roman" w:cs="Times New Roman"/>
          <w:sz w:val="21"/>
          <w:szCs w:val="21"/>
        </w:rPr>
        <w:t>, DU Xiuli</w:t>
      </w:r>
      <w:r>
        <w:rPr>
          <w:rFonts w:ascii="Times New Roman" w:hAnsi="Times New Roman" w:cs="Times New Roman"/>
          <w:sz w:val="21"/>
          <w:szCs w:val="21"/>
          <w:vertAlign w:val="superscript"/>
        </w:rPr>
        <w:t>2</w:t>
      </w:r>
      <w:r>
        <w:rPr>
          <w:rFonts w:ascii="Times New Roman" w:hAnsi="Times New Roman" w:cs="Times New Roman"/>
          <w:sz w:val="21"/>
          <w:szCs w:val="21"/>
        </w:rPr>
        <w:t>, LI Xiaojun</w:t>
      </w:r>
      <w:r>
        <w:rPr>
          <w:rFonts w:ascii="Times New Roman" w:hAnsi="Times New Roman" w:cs="Times New Roman"/>
          <w:sz w:val="21"/>
          <w:szCs w:val="21"/>
          <w:vertAlign w:val="superscript"/>
        </w:rPr>
        <w:t>1, 2</w:t>
      </w:r>
      <w:r>
        <w:rPr>
          <w:rFonts w:ascii="Times New Roman" w:hAnsi="Times New Roman" w:cs="Times New Roman"/>
          <w:sz w:val="21"/>
          <w:szCs w:val="21"/>
        </w:rPr>
        <w:t>, LIU Aiwen</w:t>
      </w:r>
      <w:r>
        <w:rPr>
          <w:rFonts w:ascii="Times New Roman" w:hAnsi="Times New Roman" w:cs="Times New Roman"/>
          <w:sz w:val="21"/>
          <w:szCs w:val="21"/>
          <w:vertAlign w:val="superscript"/>
        </w:rPr>
        <w:t>1</w:t>
      </w:r>
    </w:p>
    <w:p>
      <w:pPr>
        <w:jc w:val="center"/>
        <w:rPr>
          <w:rFonts w:ascii="Times New Roman" w:hAnsi="Times New Roman" w:cs="Times New Roman"/>
          <w:sz w:val="21"/>
          <w:szCs w:val="21"/>
          <w:vertAlign w:val="superscript"/>
        </w:rPr>
      </w:pPr>
      <w:r>
        <w:rPr>
          <w:rFonts w:ascii="Times New Roman" w:hAnsi="Times New Roman" w:cs="Times New Roman"/>
          <w:sz w:val="21"/>
          <w:szCs w:val="21"/>
        </w:rPr>
        <w:t>1. Institute of Geophysics, China Earthquake Administration, Beijing 100081, China;</w:t>
      </w:r>
    </w:p>
    <w:p>
      <w:pPr>
        <w:jc w:val="center"/>
        <w:rPr>
          <w:rFonts w:ascii="Times New Roman" w:hAnsi="Times New Roman" w:cs="Times New Roman"/>
          <w:sz w:val="21"/>
          <w:szCs w:val="21"/>
        </w:rPr>
      </w:pPr>
      <w:r>
        <w:rPr>
          <w:rFonts w:ascii="Times New Roman" w:hAnsi="Times New Roman" w:cs="Times New Roman"/>
          <w:sz w:val="21"/>
          <w:szCs w:val="21"/>
        </w:rPr>
        <w:t>2. Key Laboratory of Urban Security and Disaster Engineering of Ministry of Education, Beijing University of Technology, Beijing 100124, China.</w:t>
      </w:r>
    </w:p>
    <w:p>
      <w:pPr>
        <w:spacing w:beforeLines="50" w:before="190"/>
        <w:rPr>
          <w:rFonts w:ascii="Times New Roman" w:eastAsia="SimSun" w:hAnsi="Times New Roman" w:cs="Times New Roman"/>
          <w:sz w:val="21"/>
          <w:szCs w:val="24"/>
        </w:rPr>
      </w:pPr>
      <w:proofErr w:type="gramStart"/>
      <w:r>
        <w:rPr>
          <w:rFonts w:ascii="Times New Roman" w:hAnsi="Times New Roman" w:cs="Times New Roman"/>
          <w:b/>
          <w:sz w:val="21"/>
          <w:szCs w:val="21"/>
        </w:rPr>
        <w:t xml:space="preserve">Abstract  </w:t>
      </w:r>
      <w:bookmarkStart w:id="4" w:name="OLE_LINK187"/>
      <w:bookmarkStart w:id="5" w:name="OLE_LINK188"/>
      <w:ins w:id="6" w:author="Editor" w:date="2016-02-10T19:48:00Z">
        <w:r>
          <w:rPr>
            <w:rFonts w:ascii="Times New Roman" w:hAnsi="Times New Roman" w:cs="Times New Roman"/>
            <w:sz w:val="21"/>
            <w:szCs w:val="21"/>
          </w:rPr>
          <w:t>The</w:t>
        </w:r>
        <w:proofErr w:type="gramEnd"/>
        <w:r>
          <w:rPr>
            <w:rFonts w:ascii="Times New Roman" w:hAnsi="Times New Roman" w:cs="Times New Roman"/>
            <w:sz w:val="21"/>
            <w:szCs w:val="21"/>
          </w:rPr>
          <w:t xml:space="preserve"> </w:t>
        </w:r>
      </w:ins>
      <w:del w:id="7" w:author="Editor" w:date="2016-02-10T19:48:00Z">
        <w:r>
          <w:rPr>
            <w:rFonts w:ascii="Times New Roman" w:hAnsi="Times New Roman" w:cs="Times New Roman"/>
            <w:sz w:val="21"/>
            <w:szCs w:val="21"/>
          </w:rPr>
          <w:delText>S</w:delText>
        </w:r>
      </w:del>
      <w:ins w:id="8" w:author="Editor" w:date="2016-02-10T19:48:00Z">
        <w:r>
          <w:rPr>
            <w:rFonts w:ascii="Times New Roman" w:hAnsi="Times New Roman" w:cs="Times New Roman"/>
            <w:sz w:val="21"/>
            <w:szCs w:val="21"/>
          </w:rPr>
          <w:t>s</w:t>
        </w:r>
      </w:ins>
      <w:r>
        <w:rPr>
          <w:rFonts w:ascii="Times New Roman" w:hAnsi="Times New Roman" w:cs="Times New Roman"/>
          <w:sz w:val="21"/>
          <w:szCs w:val="21"/>
        </w:rPr>
        <w:t>eismic design of water distribution system</w:t>
      </w:r>
      <w:ins w:id="9" w:author="Editor" w:date="2016-02-10T19:48:00Z">
        <w:r>
          <w:rPr>
            <w:rFonts w:ascii="Times New Roman" w:hAnsi="Times New Roman" w:cs="Times New Roman"/>
            <w:sz w:val="21"/>
            <w:szCs w:val="21"/>
          </w:rPr>
          <w:t>s</w:t>
        </w:r>
      </w:ins>
      <w:r>
        <w:rPr>
          <w:rFonts w:ascii="Times New Roman" w:hAnsi="Times New Roman" w:cs="Times New Roman"/>
          <w:sz w:val="21"/>
          <w:szCs w:val="21"/>
        </w:rPr>
        <w:t xml:space="preserve"> (WDS</w:t>
      </w:r>
      <w:ins w:id="10" w:author="Editor" w:date="2016-02-10T19:49:00Z">
        <w:r>
          <w:rPr>
            <w:rFonts w:ascii="Times New Roman" w:hAnsi="Times New Roman" w:cs="Times New Roman"/>
            <w:sz w:val="21"/>
            <w:szCs w:val="21"/>
          </w:rPr>
          <w:t>s</w:t>
        </w:r>
      </w:ins>
      <w:r>
        <w:rPr>
          <w:rFonts w:ascii="Times New Roman" w:hAnsi="Times New Roman" w:cs="Times New Roman"/>
          <w:sz w:val="21"/>
          <w:szCs w:val="21"/>
        </w:rPr>
        <w:t xml:space="preserve">) is essential to secure </w:t>
      </w:r>
      <w:del w:id="11" w:author="Quality Control Editor" w:date="2016-02-18T09:06:00Z">
        <w:r>
          <w:rPr>
            <w:rFonts w:ascii="Times New Roman" w:hAnsi="Times New Roman" w:cs="Times New Roman"/>
            <w:sz w:val="21"/>
            <w:szCs w:val="21"/>
          </w:rPr>
          <w:delText xml:space="preserve">its </w:delText>
        </w:r>
      </w:del>
      <w:ins w:id="12" w:author="Quality Control Editor" w:date="2016-02-18T09:06:00Z">
        <w:r>
          <w:rPr>
            <w:rFonts w:ascii="Times New Roman" w:hAnsi="Times New Roman" w:cs="Times New Roman"/>
            <w:sz w:val="21"/>
            <w:szCs w:val="21"/>
          </w:rPr>
          <w:t xml:space="preserve">their </w:t>
        </w:r>
      </w:ins>
      <w:r>
        <w:rPr>
          <w:rFonts w:ascii="Times New Roman" w:hAnsi="Times New Roman" w:cs="Times New Roman"/>
          <w:sz w:val="21"/>
          <w:szCs w:val="21"/>
        </w:rPr>
        <w:t xml:space="preserve">post-earthquake serviceability. This paper presents a framework for </w:t>
      </w:r>
      <w:ins w:id="13" w:author="Editor" w:date="2016-02-10T19:49:00Z">
        <w:r>
          <w:rPr>
            <w:rFonts w:ascii="Times New Roman" w:hAnsi="Times New Roman" w:cs="Times New Roman"/>
            <w:sz w:val="21"/>
            <w:szCs w:val="21"/>
          </w:rPr>
          <w:t xml:space="preserve">the </w:t>
        </w:r>
      </w:ins>
      <w:r>
        <w:rPr>
          <w:rFonts w:ascii="Times New Roman" w:hAnsi="Times New Roman" w:cs="Times New Roman"/>
          <w:sz w:val="21"/>
          <w:szCs w:val="21"/>
        </w:rPr>
        <w:t>seismic performance-based design of WDS</w:t>
      </w:r>
      <w:ins w:id="14" w:author="Editor" w:date="2016-02-10T19:49:00Z">
        <w:r>
          <w:rPr>
            <w:rFonts w:ascii="Times New Roman" w:hAnsi="Times New Roman" w:cs="Times New Roman"/>
            <w:sz w:val="21"/>
            <w:szCs w:val="21"/>
          </w:rPr>
          <w:t>s,</w:t>
        </w:r>
      </w:ins>
      <w:r>
        <w:rPr>
          <w:rFonts w:ascii="Times New Roman" w:hAnsi="Times New Roman" w:cs="Times New Roman"/>
          <w:sz w:val="21"/>
          <w:szCs w:val="21"/>
        </w:rPr>
        <w:t xml:space="preserve"> </w:t>
      </w:r>
      <w:ins w:id="15" w:author="Quality Control Editor" w:date="2016-02-18T09:06:00Z">
        <w:r>
          <w:rPr>
            <w:rFonts w:ascii="Times New Roman" w:hAnsi="Times New Roman" w:cs="Times New Roman"/>
            <w:sz w:val="21"/>
            <w:szCs w:val="21"/>
          </w:rPr>
          <w:t xml:space="preserve">as </w:t>
        </w:r>
      </w:ins>
      <w:r>
        <w:rPr>
          <w:rFonts w:ascii="Times New Roman" w:hAnsi="Times New Roman" w:cs="Times New Roman"/>
          <w:sz w:val="21"/>
          <w:szCs w:val="21"/>
        </w:rPr>
        <w:t xml:space="preserve">implemented by an optimization design model of </w:t>
      </w:r>
      <w:ins w:id="16" w:author="Editor" w:date="2016-02-10T19:49:00Z">
        <w:r>
          <w:rPr>
            <w:rFonts w:ascii="Times New Roman" w:hAnsi="Times New Roman" w:cs="Times New Roman"/>
            <w:sz w:val="21"/>
            <w:szCs w:val="21"/>
          </w:rPr>
          <w:t xml:space="preserve">a </w:t>
        </w:r>
      </w:ins>
      <w:r>
        <w:rPr>
          <w:rFonts w:ascii="Times New Roman" w:hAnsi="Times New Roman" w:cs="Times New Roman"/>
          <w:sz w:val="21"/>
          <w:szCs w:val="21"/>
        </w:rPr>
        <w:t xml:space="preserve">pipeline network. The performance objective is determined according to </w:t>
      </w:r>
      <w:ins w:id="17" w:author="Editor" w:date="2016-02-10T19:49: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performance requirements of user nodes with various importance values. Design variables consist of the topology of </w:t>
      </w:r>
      <w:ins w:id="18" w:author="Editor" w:date="2016-02-10T19:49: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 network and </w:t>
      </w:r>
      <w:ins w:id="19" w:author="Editor" w:date="2016-02-10T19:49: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resistance capacities of </w:t>
      </w:r>
      <w:ins w:id="20" w:author="Editor" w:date="2016-02-10T19:49: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 structures. </w:t>
      </w:r>
      <w:ins w:id="21" w:author="Editor" w:date="2016-02-10T19:49:00Z">
        <w:r>
          <w:rPr>
            <w:rFonts w:ascii="Times New Roman" w:hAnsi="Times New Roman" w:cs="Times New Roman"/>
            <w:sz w:val="21"/>
            <w:szCs w:val="21"/>
          </w:rPr>
          <w:t xml:space="preserve">The </w:t>
        </w:r>
      </w:ins>
      <w:del w:id="22" w:author="Editor" w:date="2016-02-10T19:49:00Z">
        <w:r>
          <w:rPr>
            <w:rFonts w:ascii="Times New Roman" w:hAnsi="Times New Roman" w:cs="Times New Roman"/>
            <w:sz w:val="21"/>
            <w:szCs w:val="21"/>
          </w:rPr>
          <w:delText>P</w:delText>
        </w:r>
      </w:del>
      <w:ins w:id="23" w:author="Editor" w:date="2016-02-10T19:49:00Z">
        <w:r>
          <w:rPr>
            <w:rFonts w:ascii="Times New Roman" w:hAnsi="Times New Roman" w:cs="Times New Roman"/>
            <w:sz w:val="21"/>
            <w:szCs w:val="21"/>
          </w:rPr>
          <w:t>p</w:t>
        </w:r>
      </w:ins>
      <w:r>
        <w:rPr>
          <w:rFonts w:ascii="Times New Roman" w:hAnsi="Times New Roman" w:cs="Times New Roman"/>
          <w:sz w:val="21"/>
          <w:szCs w:val="21"/>
        </w:rPr>
        <w:t xml:space="preserve">arameters of these variables are determined by an improved seismic optimization design model. A comprehensive assessment model to evaluate the importance of user nodes is established by considering the normal service function, post-earthquake relief function and network topology influence. Moreover, the seismic performance-cost curve of </w:t>
      </w:r>
      <w:ins w:id="24" w:author="Editor" w:date="2016-02-10T19:49: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 structure is presented according to the relations between </w:t>
      </w:r>
      <w:ins w:id="25" w:author="Editor" w:date="2016-02-10T19:49:00Z">
        <w:r>
          <w:rPr>
            <w:rFonts w:ascii="Times New Roman" w:hAnsi="Times New Roman" w:cs="Times New Roman"/>
            <w:sz w:val="21"/>
            <w:szCs w:val="21"/>
          </w:rPr>
          <w:t xml:space="preserve">the </w:t>
        </w:r>
      </w:ins>
      <w:r>
        <w:rPr>
          <w:rFonts w:ascii="Times New Roman" w:hAnsi="Times New Roman" w:cs="Times New Roman"/>
          <w:sz w:val="21"/>
          <w:szCs w:val="21"/>
        </w:rPr>
        <w:t>seismic reliability and its corresponding cost. The proposed model was implemented in the seismic design of an actual WDS. The results show</w:t>
      </w:r>
      <w:del w:id="26" w:author="Editor" w:date="2016-02-10T19:50:00Z">
        <w:r>
          <w:rPr>
            <w:rFonts w:ascii="Times New Roman" w:hAnsi="Times New Roman" w:cs="Times New Roman"/>
            <w:sz w:val="21"/>
            <w:szCs w:val="21"/>
          </w:rPr>
          <w:delText>n</w:delText>
        </w:r>
      </w:del>
      <w:r>
        <w:rPr>
          <w:rFonts w:ascii="Times New Roman" w:hAnsi="Times New Roman" w:cs="Times New Roman"/>
          <w:sz w:val="21"/>
          <w:szCs w:val="21"/>
        </w:rPr>
        <w:t xml:space="preserve"> that the importance classifications of user nodes by comprehensive measures are more reasonable than </w:t>
      </w:r>
      <w:ins w:id="27" w:author="Editor" w:date="2016-02-10T19:50:00Z">
        <w:r>
          <w:rPr>
            <w:rFonts w:ascii="Times New Roman" w:hAnsi="Times New Roman" w:cs="Times New Roman"/>
            <w:sz w:val="21"/>
            <w:szCs w:val="21"/>
          </w:rPr>
          <w:t xml:space="preserve">those based on a </w:t>
        </w:r>
      </w:ins>
      <w:r>
        <w:rPr>
          <w:rFonts w:ascii="Times New Roman" w:hAnsi="Times New Roman" w:cs="Times New Roman"/>
          <w:sz w:val="21"/>
          <w:szCs w:val="21"/>
        </w:rPr>
        <w:t>single index</w:t>
      </w:r>
      <w:ins w:id="28" w:author="Quality Control Editor" w:date="2016-02-18T09:08:00Z">
        <w:r>
          <w:rPr>
            <w:rFonts w:ascii="Times New Roman" w:hAnsi="Times New Roman" w:cs="Times New Roman"/>
            <w:sz w:val="21"/>
            <w:szCs w:val="21"/>
          </w:rPr>
          <w:t>.</w:t>
        </w:r>
      </w:ins>
      <w:del w:id="29" w:author="Editor" w:date="2016-02-10T19:50:00Z">
        <w:r>
          <w:rPr>
            <w:rFonts w:ascii="Times New Roman" w:hAnsi="Times New Roman" w:cs="Times New Roman"/>
            <w:sz w:val="21"/>
            <w:szCs w:val="21"/>
          </w:rPr>
          <w:delText>;</w:delText>
        </w:r>
      </w:del>
      <w:ins w:id="30" w:author="Editor" w:date="2016-02-10T19:50:00Z">
        <w:r>
          <w:rPr>
            <w:rFonts w:ascii="Times New Roman" w:hAnsi="Times New Roman" w:cs="Times New Roman"/>
            <w:sz w:val="21"/>
            <w:szCs w:val="21"/>
          </w:rPr>
          <w:t xml:space="preserve"> </w:t>
        </w:r>
        <w:del w:id="31" w:author="Quality Control Editor" w:date="2016-02-18T09:08:00Z">
          <w:r>
            <w:rPr>
              <w:rFonts w:ascii="Times New Roman" w:hAnsi="Times New Roman" w:cs="Times New Roman"/>
              <w:sz w:val="21"/>
              <w:szCs w:val="21"/>
            </w:rPr>
            <w:delText>and</w:delText>
          </w:r>
        </w:del>
      </w:ins>
      <w:del w:id="32" w:author="Quality Control Editor" w:date="2016-02-18T09:08:00Z">
        <w:r>
          <w:rPr>
            <w:rFonts w:ascii="Times New Roman" w:hAnsi="Times New Roman" w:cs="Times New Roman"/>
            <w:sz w:val="21"/>
            <w:szCs w:val="21"/>
          </w:rPr>
          <w:delText xml:space="preserve"> </w:delText>
        </w:r>
        <w:r>
          <w:rPr>
            <w:rFonts w:ascii="Times New Roman" w:eastAsia="SimSun" w:hAnsi="Times New Roman" w:cs="Times New Roman"/>
            <w:sz w:val="21"/>
            <w:szCs w:val="21"/>
          </w:rPr>
          <w:delText>t</w:delText>
        </w:r>
      </w:del>
      <w:ins w:id="33" w:author="Quality Control Editor" w:date="2016-02-18T09:08:00Z">
        <w:r>
          <w:rPr>
            <w:rFonts w:ascii="Times New Roman" w:eastAsia="SimSun" w:hAnsi="Times New Roman" w:cs="Times New Roman"/>
            <w:sz w:val="21"/>
            <w:szCs w:val="21"/>
          </w:rPr>
          <w:t>T</w:t>
        </w:r>
      </w:ins>
      <w:r>
        <w:rPr>
          <w:rFonts w:ascii="Times New Roman" w:eastAsia="SimSun" w:hAnsi="Times New Roman" w:cs="Times New Roman"/>
          <w:sz w:val="21"/>
          <w:szCs w:val="21"/>
        </w:rPr>
        <w:t xml:space="preserve">he optimal </w:t>
      </w:r>
      <w:r>
        <w:rPr>
          <w:rFonts w:ascii="Times New Roman" w:hAnsi="Times New Roman" w:cs="Times New Roman"/>
          <w:sz w:val="21"/>
          <w:szCs w:val="21"/>
        </w:rPr>
        <w:t xml:space="preserve">network topology and </w:t>
      </w:r>
      <w:r>
        <w:rPr>
          <w:rFonts w:ascii="Times New Roman" w:eastAsia="SimSun" w:hAnsi="Times New Roman" w:cs="Times New Roman"/>
          <w:sz w:val="21"/>
          <w:szCs w:val="21"/>
        </w:rPr>
        <w:t xml:space="preserve">seismic resistance capacities of pipelines, </w:t>
      </w:r>
      <w:ins w:id="34" w:author="Quality Control Editor" w:date="2016-02-18T09:07:00Z">
        <w:r>
          <w:rPr>
            <w:rFonts w:ascii="Times New Roman" w:eastAsia="SimSun" w:hAnsi="Times New Roman" w:cs="Times New Roman"/>
            <w:sz w:val="21"/>
            <w:szCs w:val="21"/>
          </w:rPr>
          <w:t xml:space="preserve">as </w:t>
        </w:r>
      </w:ins>
      <w:r>
        <w:rPr>
          <w:rFonts w:ascii="Times New Roman" w:eastAsia="SimSun" w:hAnsi="Times New Roman" w:cs="Times New Roman"/>
          <w:sz w:val="21"/>
          <w:szCs w:val="21"/>
        </w:rPr>
        <w:t>obtained by the proposed performance-based design model</w:t>
      </w:r>
      <w:ins w:id="35" w:author="Editor" w:date="2016-02-10T19:50:00Z">
        <w:r>
          <w:rPr>
            <w:rFonts w:ascii="Times New Roman" w:eastAsia="SimSun" w:hAnsi="Times New Roman" w:cs="Times New Roman"/>
            <w:sz w:val="21"/>
            <w:szCs w:val="21"/>
          </w:rPr>
          <w:t>,</w:t>
        </w:r>
      </w:ins>
      <w:r>
        <w:rPr>
          <w:rFonts w:ascii="Times New Roman" w:eastAsia="SimSun" w:hAnsi="Times New Roman" w:cs="Times New Roman"/>
          <w:sz w:val="21"/>
          <w:szCs w:val="21"/>
        </w:rPr>
        <w:t xml:space="preserve"> can be treated as the basis for </w:t>
      </w:r>
      <w:ins w:id="36" w:author="Editor" w:date="2016-02-10T19:50: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seismic </w:t>
      </w:r>
      <w:r>
        <w:rPr>
          <w:rFonts w:ascii="Times New Roman" w:hAnsi="Times New Roman" w:cs="Times New Roman"/>
          <w:sz w:val="21"/>
          <w:szCs w:val="21"/>
        </w:rPr>
        <w:t>fortification and retrofitting of WDS</w:t>
      </w:r>
      <w:ins w:id="37" w:author="Editor" w:date="2016-02-10T19:50:00Z">
        <w:r>
          <w:rPr>
            <w:rFonts w:ascii="Times New Roman" w:hAnsi="Times New Roman" w:cs="Times New Roman"/>
            <w:sz w:val="21"/>
            <w:szCs w:val="21"/>
          </w:rPr>
          <w:t>s</w:t>
        </w:r>
      </w:ins>
      <w:r>
        <w:rPr>
          <w:rFonts w:ascii="Times New Roman" w:hAnsi="Times New Roman" w:cs="Times New Roman"/>
          <w:sz w:val="21"/>
          <w:szCs w:val="21"/>
        </w:rPr>
        <w:t>.</w:t>
      </w:r>
      <w:bookmarkEnd w:id="4"/>
      <w:bookmarkEnd w:id="5"/>
    </w:p>
    <w:p>
      <w:pPr>
        <w:spacing w:beforeLines="50" w:before="190"/>
        <w:rPr>
          <w:rFonts w:ascii="Times New Roman" w:hAnsi="Times New Roman" w:cs="Times New Roman"/>
          <w:sz w:val="21"/>
          <w:szCs w:val="21"/>
        </w:rPr>
      </w:pPr>
      <w:proofErr w:type="gramStart"/>
      <w:r>
        <w:rPr>
          <w:rFonts w:ascii="Times New Roman" w:hAnsi="Times New Roman" w:cs="Times New Roman"/>
          <w:b/>
          <w:sz w:val="21"/>
          <w:szCs w:val="21"/>
        </w:rPr>
        <w:t xml:space="preserve">Keywords  </w:t>
      </w:r>
      <w:r>
        <w:rPr>
          <w:rFonts w:ascii="Times New Roman" w:hAnsi="Times New Roman" w:cs="Times New Roman"/>
          <w:sz w:val="21"/>
          <w:szCs w:val="21"/>
        </w:rPr>
        <w:t>Seismic</w:t>
      </w:r>
      <w:proofErr w:type="gramEnd"/>
      <w:r>
        <w:rPr>
          <w:rFonts w:ascii="Times New Roman" w:hAnsi="Times New Roman" w:cs="Times New Roman"/>
          <w:sz w:val="21"/>
          <w:szCs w:val="21"/>
        </w:rPr>
        <w:t xml:space="preserve"> performance-based design; Water distribution system; Network reliability optimization; Comprehensive importance of users; Seismic performance-cost curve of pipelines </w:t>
      </w:r>
    </w:p>
    <w:p>
      <w:pPr>
        <w:pStyle w:val="Heading1"/>
        <w:rPr>
          <w:rFonts w:cs="Times New Roman"/>
          <w:b w:val="0"/>
        </w:rPr>
      </w:pPr>
      <w:r>
        <w:rPr>
          <w:rFonts w:cs="Times New Roman"/>
        </w:rPr>
        <w:t>Introduction</w:t>
      </w:r>
    </w:p>
    <w:p>
      <w:pPr>
        <w:rPr>
          <w:rFonts w:ascii="Times New Roman" w:hAnsi="Times New Roman" w:cs="Times New Roman"/>
          <w:sz w:val="21"/>
          <w:szCs w:val="21"/>
        </w:rPr>
      </w:pPr>
      <w:r>
        <w:rPr>
          <w:rFonts w:ascii="Times New Roman" w:hAnsi="Times New Roman" w:cs="Times New Roman"/>
          <w:sz w:val="21"/>
          <w:szCs w:val="21"/>
        </w:rPr>
        <w:t>Urban water distribution system</w:t>
      </w:r>
      <w:ins w:id="38" w:author="Editor" w:date="2016-02-10T19:52:00Z">
        <w:r>
          <w:rPr>
            <w:rFonts w:ascii="Times New Roman" w:hAnsi="Times New Roman" w:cs="Times New Roman"/>
            <w:sz w:val="21"/>
            <w:szCs w:val="21"/>
          </w:rPr>
          <w:t>s</w:t>
        </w:r>
      </w:ins>
      <w:r>
        <w:rPr>
          <w:rFonts w:ascii="Times New Roman" w:hAnsi="Times New Roman" w:cs="Times New Roman"/>
          <w:sz w:val="21"/>
          <w:szCs w:val="21"/>
        </w:rPr>
        <w:t xml:space="preserve"> (WDS</w:t>
      </w:r>
      <w:ins w:id="39" w:author="Editor" w:date="2016-02-10T19:52:00Z">
        <w:r>
          <w:rPr>
            <w:rFonts w:ascii="Times New Roman" w:hAnsi="Times New Roman" w:cs="Times New Roman"/>
            <w:sz w:val="21"/>
            <w:szCs w:val="21"/>
          </w:rPr>
          <w:t>s</w:t>
        </w:r>
      </w:ins>
      <w:r>
        <w:rPr>
          <w:rFonts w:ascii="Times New Roman" w:hAnsi="Times New Roman" w:cs="Times New Roman"/>
          <w:sz w:val="21"/>
          <w:szCs w:val="21"/>
        </w:rPr>
        <w:t>) consist</w:t>
      </w:r>
      <w:del w:id="40" w:author="Editor" w:date="2016-02-10T19:52:00Z">
        <w:r>
          <w:rPr>
            <w:rFonts w:ascii="Times New Roman" w:hAnsi="Times New Roman" w:cs="Times New Roman"/>
            <w:sz w:val="21"/>
            <w:szCs w:val="21"/>
          </w:rPr>
          <w:delText>s</w:delText>
        </w:r>
      </w:del>
      <w:r>
        <w:rPr>
          <w:rFonts w:ascii="Times New Roman" w:hAnsi="Times New Roman" w:cs="Times New Roman"/>
          <w:sz w:val="21"/>
          <w:szCs w:val="21"/>
        </w:rPr>
        <w:t xml:space="preserve"> of aqueducts, water treatment plant</w:t>
      </w:r>
      <w:ins w:id="41" w:author="Editor" w:date="2016-02-10T19:52:00Z">
        <w:r>
          <w:rPr>
            <w:rFonts w:ascii="Times New Roman" w:hAnsi="Times New Roman" w:cs="Times New Roman"/>
            <w:sz w:val="21"/>
            <w:szCs w:val="21"/>
          </w:rPr>
          <w:t>s</w:t>
        </w:r>
      </w:ins>
      <w:r>
        <w:rPr>
          <w:rFonts w:ascii="Times New Roman" w:hAnsi="Times New Roman" w:cs="Times New Roman"/>
          <w:sz w:val="21"/>
          <w:szCs w:val="21"/>
        </w:rPr>
        <w:t xml:space="preserve">, pump stations, </w:t>
      </w:r>
      <w:ins w:id="42" w:author="Editor" w:date="2016-02-10T19:52:00Z">
        <w:r>
          <w:rPr>
            <w:rFonts w:ascii="Times New Roman" w:hAnsi="Times New Roman" w:cs="Times New Roman"/>
            <w:sz w:val="21"/>
            <w:szCs w:val="21"/>
          </w:rPr>
          <w:t xml:space="preserve">and </w:t>
        </w:r>
      </w:ins>
      <w:r>
        <w:rPr>
          <w:rFonts w:ascii="Times New Roman" w:hAnsi="Times New Roman" w:cs="Times New Roman"/>
          <w:sz w:val="21"/>
          <w:szCs w:val="21"/>
        </w:rPr>
        <w:t>water distribution pipelines</w:t>
      </w:r>
      <w:del w:id="43" w:author="Editor" w:date="2016-02-10T19:52:00Z">
        <w:r>
          <w:rPr>
            <w:rFonts w:ascii="Times New Roman" w:hAnsi="Times New Roman" w:cs="Times New Roman"/>
            <w:sz w:val="21"/>
            <w:szCs w:val="21"/>
          </w:rPr>
          <w:delText>, etc</w:delText>
        </w:r>
      </w:del>
      <w:r>
        <w:rPr>
          <w:rFonts w:ascii="Times New Roman" w:hAnsi="Times New Roman" w:cs="Times New Roman"/>
          <w:sz w:val="21"/>
          <w:szCs w:val="21"/>
        </w:rPr>
        <w:t xml:space="preserve">. When </w:t>
      </w:r>
      <w:del w:id="44" w:author="Editor" w:date="2016-02-10T19:52:00Z">
        <w:r>
          <w:rPr>
            <w:rFonts w:ascii="Times New Roman" w:hAnsi="Times New Roman" w:cs="Times New Roman"/>
            <w:sz w:val="21"/>
            <w:szCs w:val="21"/>
          </w:rPr>
          <w:delText xml:space="preserve">surfing </w:delText>
        </w:r>
      </w:del>
      <w:ins w:id="45" w:author="Editor" w:date="2016-02-10T19:52:00Z">
        <w:r>
          <w:rPr>
            <w:rFonts w:ascii="Times New Roman" w:hAnsi="Times New Roman" w:cs="Times New Roman"/>
            <w:sz w:val="21"/>
            <w:szCs w:val="21"/>
          </w:rPr>
          <w:t xml:space="preserve">suffering an </w:t>
        </w:r>
      </w:ins>
      <w:r>
        <w:rPr>
          <w:rFonts w:ascii="Times New Roman" w:hAnsi="Times New Roman" w:cs="Times New Roman"/>
          <w:sz w:val="21"/>
          <w:szCs w:val="21"/>
        </w:rPr>
        <w:t xml:space="preserve">earthquake attack, the seismic disaster </w:t>
      </w:r>
      <w:del w:id="46" w:author="Editor" w:date="2016-02-10T19:53:00Z">
        <w:r>
          <w:rPr>
            <w:rFonts w:ascii="Times New Roman" w:hAnsi="Times New Roman" w:cs="Times New Roman"/>
            <w:sz w:val="21"/>
            <w:szCs w:val="21"/>
          </w:rPr>
          <w:delText xml:space="preserve">of </w:delText>
        </w:r>
      </w:del>
      <w:ins w:id="47" w:author="Editor" w:date="2016-02-10T19:53:00Z">
        <w:r>
          <w:rPr>
            <w:rFonts w:ascii="Times New Roman" w:hAnsi="Times New Roman" w:cs="Times New Roman"/>
            <w:sz w:val="21"/>
            <w:szCs w:val="21"/>
          </w:rPr>
          <w:t xml:space="preserve">to the </w:t>
        </w:r>
      </w:ins>
      <w:r>
        <w:rPr>
          <w:rFonts w:ascii="Times New Roman" w:hAnsi="Times New Roman" w:cs="Times New Roman"/>
          <w:sz w:val="21"/>
          <w:szCs w:val="21"/>
        </w:rPr>
        <w:t>WDS spreads as follows</w:t>
      </w:r>
      <w:del w:id="48" w:author="Editor" w:date="2016-02-10T19:53:00Z">
        <w:r>
          <w:rPr>
            <w:rFonts w:ascii="Times New Roman" w:hAnsi="Times New Roman" w:cs="Times New Roman"/>
            <w:sz w:val="21"/>
            <w:szCs w:val="21"/>
          </w:rPr>
          <w:delText>:</w:delText>
        </w:r>
      </w:del>
      <w:ins w:id="49" w:author="Editor" w:date="2016-02-10T19:53:00Z">
        <w:r>
          <w:rPr>
            <w:rFonts w:ascii="Times New Roman" w:hAnsi="Times New Roman" w:cs="Times New Roman"/>
            <w:sz w:val="21"/>
            <w:szCs w:val="21"/>
          </w:rPr>
          <w:t>.</w:t>
        </w:r>
      </w:ins>
      <w:r>
        <w:rPr>
          <w:rFonts w:ascii="Times New Roman" w:hAnsi="Times New Roman" w:cs="Times New Roman"/>
          <w:sz w:val="21"/>
          <w:szCs w:val="21"/>
        </w:rPr>
        <w:t xml:space="preserve"> </w:t>
      </w:r>
      <w:del w:id="50" w:author="Editor" w:date="2016-02-10T19:53:00Z">
        <w:r>
          <w:rPr>
            <w:rFonts w:ascii="Times New Roman" w:hAnsi="Times New Roman" w:cs="Times New Roman"/>
            <w:sz w:val="21"/>
            <w:szCs w:val="21"/>
          </w:rPr>
          <w:delText>p</w:delText>
        </w:r>
      </w:del>
      <w:ins w:id="51" w:author="Editor" w:date="2016-02-10T19:53:00Z">
        <w:r>
          <w:rPr>
            <w:rFonts w:ascii="Times New Roman" w:hAnsi="Times New Roman" w:cs="Times New Roman"/>
            <w:sz w:val="21"/>
            <w:szCs w:val="21"/>
          </w:rPr>
          <w:t>P</w:t>
        </w:r>
      </w:ins>
      <w:r>
        <w:rPr>
          <w:rFonts w:ascii="Times New Roman" w:hAnsi="Times New Roman" w:cs="Times New Roman"/>
          <w:sz w:val="21"/>
          <w:szCs w:val="21"/>
        </w:rPr>
        <w:t xml:space="preserve">ipelines or station facilities </w:t>
      </w:r>
      <w:ins w:id="52" w:author="Editor" w:date="2016-02-10T19:53:00Z">
        <w:r>
          <w:rPr>
            <w:rFonts w:ascii="Times New Roman" w:hAnsi="Times New Roman" w:cs="Times New Roman"/>
            <w:sz w:val="21"/>
            <w:szCs w:val="21"/>
          </w:rPr>
          <w:t xml:space="preserve">are first </w:t>
        </w:r>
      </w:ins>
      <w:r>
        <w:rPr>
          <w:rFonts w:ascii="Times New Roman" w:hAnsi="Times New Roman" w:cs="Times New Roman"/>
          <w:sz w:val="21"/>
          <w:szCs w:val="21"/>
        </w:rPr>
        <w:t>subject</w:t>
      </w:r>
      <w:ins w:id="53" w:author="Editor" w:date="2016-02-10T19:53:00Z">
        <w:r>
          <w:rPr>
            <w:rFonts w:ascii="Times New Roman" w:hAnsi="Times New Roman" w:cs="Times New Roman"/>
            <w:sz w:val="21"/>
            <w:szCs w:val="21"/>
          </w:rPr>
          <w:t>ed</w:t>
        </w:r>
      </w:ins>
      <w:r>
        <w:rPr>
          <w:rFonts w:ascii="Times New Roman" w:hAnsi="Times New Roman" w:cs="Times New Roman"/>
          <w:sz w:val="21"/>
          <w:szCs w:val="21"/>
        </w:rPr>
        <w:t xml:space="preserve"> to structural damage</w:t>
      </w:r>
      <w:del w:id="54" w:author="Editor" w:date="2016-02-10T19:53:00Z">
        <w:r>
          <w:rPr>
            <w:rFonts w:ascii="Times New Roman" w:hAnsi="Times New Roman" w:cs="Times New Roman"/>
            <w:sz w:val="21"/>
            <w:szCs w:val="21"/>
          </w:rPr>
          <w:delText>s firstly</w:delText>
        </w:r>
      </w:del>
      <w:r>
        <w:rPr>
          <w:rFonts w:ascii="Times New Roman" w:hAnsi="Times New Roman" w:cs="Times New Roman"/>
          <w:sz w:val="21"/>
          <w:szCs w:val="21"/>
        </w:rPr>
        <w:t xml:space="preserve">. </w:t>
      </w:r>
      <w:del w:id="55" w:author="Editor" w:date="2016-02-10T19:53:00Z">
        <w:r>
          <w:rPr>
            <w:rFonts w:ascii="Times New Roman" w:hAnsi="Times New Roman" w:cs="Times New Roman"/>
            <w:sz w:val="21"/>
            <w:szCs w:val="21"/>
          </w:rPr>
          <w:delText>System</w:delText>
        </w:r>
      </w:del>
      <w:ins w:id="56" w:author="Editor" w:date="2016-02-10T19:53:00Z">
        <w:r>
          <w:rPr>
            <w:rFonts w:ascii="Times New Roman" w:hAnsi="Times New Roman" w:cs="Times New Roman"/>
            <w:sz w:val="21"/>
            <w:szCs w:val="21"/>
          </w:rPr>
          <w:t>The</w:t>
        </w:r>
      </w:ins>
      <w:r>
        <w:rPr>
          <w:rFonts w:ascii="Times New Roman" w:hAnsi="Times New Roman" w:cs="Times New Roman"/>
          <w:sz w:val="21"/>
          <w:szCs w:val="21"/>
        </w:rPr>
        <w:t xml:space="preserve"> serviceability of </w:t>
      </w:r>
      <w:ins w:id="57" w:author="Editor" w:date="2016-02-10T19:53:00Z">
        <w:r>
          <w:rPr>
            <w:rFonts w:ascii="Times New Roman" w:hAnsi="Times New Roman" w:cs="Times New Roman"/>
            <w:sz w:val="21"/>
            <w:szCs w:val="21"/>
          </w:rPr>
          <w:t xml:space="preserve">the </w:t>
        </w:r>
      </w:ins>
      <w:r>
        <w:rPr>
          <w:rFonts w:ascii="Times New Roman" w:hAnsi="Times New Roman" w:cs="Times New Roman"/>
          <w:sz w:val="21"/>
          <w:szCs w:val="21"/>
        </w:rPr>
        <w:t xml:space="preserve">WDS, including both </w:t>
      </w:r>
      <w:ins w:id="58" w:author="Editor" w:date="2016-02-10T19:53:00Z">
        <w:r>
          <w:rPr>
            <w:rFonts w:ascii="Times New Roman" w:hAnsi="Times New Roman" w:cs="Times New Roman"/>
            <w:sz w:val="21"/>
            <w:szCs w:val="21"/>
          </w:rPr>
          <w:t xml:space="preserve">the </w:t>
        </w:r>
      </w:ins>
      <w:r>
        <w:rPr>
          <w:rFonts w:ascii="Times New Roman" w:hAnsi="Times New Roman" w:cs="Times New Roman"/>
          <w:sz w:val="21"/>
          <w:szCs w:val="21"/>
        </w:rPr>
        <w:t>water pressure</w:t>
      </w:r>
      <w:del w:id="59" w:author="Editor" w:date="2016-02-10T19:53:00Z">
        <w:r>
          <w:rPr>
            <w:rFonts w:ascii="Times New Roman" w:hAnsi="Times New Roman" w:cs="Times New Roman"/>
            <w:sz w:val="21"/>
            <w:szCs w:val="21"/>
          </w:rPr>
          <w:delText>s</w:delText>
        </w:r>
      </w:del>
      <w:r>
        <w:rPr>
          <w:rFonts w:ascii="Times New Roman" w:hAnsi="Times New Roman" w:cs="Times New Roman"/>
          <w:sz w:val="21"/>
          <w:szCs w:val="21"/>
        </w:rPr>
        <w:t xml:space="preserve"> and the amount of water available, </w:t>
      </w:r>
      <w:del w:id="60" w:author="Editor" w:date="2016-02-10T19:53:00Z">
        <w:r>
          <w:rPr>
            <w:rFonts w:ascii="Times New Roman" w:hAnsi="Times New Roman" w:cs="Times New Roman"/>
            <w:sz w:val="21"/>
            <w:szCs w:val="21"/>
          </w:rPr>
          <w:delText xml:space="preserve">are </w:delText>
        </w:r>
      </w:del>
      <w:ins w:id="61" w:author="Editor" w:date="2016-02-10T19:53:00Z">
        <w:r>
          <w:rPr>
            <w:rFonts w:ascii="Times New Roman" w:hAnsi="Times New Roman" w:cs="Times New Roman"/>
            <w:sz w:val="21"/>
            <w:szCs w:val="21"/>
          </w:rPr>
          <w:t xml:space="preserve">is </w:t>
        </w:r>
      </w:ins>
      <w:r>
        <w:rPr>
          <w:rFonts w:ascii="Times New Roman" w:hAnsi="Times New Roman" w:cs="Times New Roman"/>
          <w:sz w:val="21"/>
          <w:szCs w:val="21"/>
        </w:rPr>
        <w:t xml:space="preserve">damaged or totally lost then, which finally results in the serviceability </w:t>
      </w:r>
      <w:del w:id="62" w:author="Editor" w:date="2016-02-10T19:53:00Z">
        <w:r>
          <w:rPr>
            <w:rFonts w:ascii="Times New Roman" w:hAnsi="Times New Roman" w:cs="Times New Roman"/>
            <w:sz w:val="21"/>
            <w:szCs w:val="21"/>
          </w:rPr>
          <w:delText xml:space="preserve">can’t </w:delText>
        </w:r>
      </w:del>
      <w:ins w:id="63" w:author="Editor" w:date="2016-02-10T19:53:00Z">
        <w:r>
          <w:rPr>
            <w:rFonts w:ascii="Times New Roman" w:hAnsi="Times New Roman" w:cs="Times New Roman"/>
            <w:sz w:val="21"/>
            <w:szCs w:val="21"/>
          </w:rPr>
          <w:t xml:space="preserve">not being able to </w:t>
        </w:r>
      </w:ins>
      <w:r>
        <w:rPr>
          <w:rFonts w:ascii="Times New Roman" w:hAnsi="Times New Roman" w:cs="Times New Roman"/>
          <w:sz w:val="21"/>
          <w:szCs w:val="21"/>
        </w:rPr>
        <w:t>satisfy the post-earthquake water demand</w:t>
      </w:r>
      <w:del w:id="64" w:author="Editor" w:date="2016-02-10T19:53:00Z">
        <w:r>
          <w:rPr>
            <w:rFonts w:ascii="Times New Roman" w:hAnsi="Times New Roman" w:cs="Times New Roman"/>
            <w:sz w:val="21"/>
            <w:szCs w:val="21"/>
          </w:rPr>
          <w:delText>s</w:delText>
        </w:r>
      </w:del>
      <w:r>
        <w:rPr>
          <w:rFonts w:ascii="Times New Roman" w:hAnsi="Times New Roman" w:cs="Times New Roman"/>
          <w:sz w:val="21"/>
          <w:szCs w:val="21"/>
        </w:rPr>
        <w:t xml:space="preserve">. Therefore, </w:t>
      </w:r>
      <w:ins w:id="65" w:author="Editor" w:date="2016-02-10T19:53: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design of </w:t>
      </w:r>
      <w:ins w:id="66" w:author="Editor" w:date="2016-02-10T19:53:00Z">
        <w:r>
          <w:rPr>
            <w:rFonts w:ascii="Times New Roman" w:hAnsi="Times New Roman" w:cs="Times New Roman"/>
            <w:sz w:val="21"/>
            <w:szCs w:val="21"/>
          </w:rPr>
          <w:t xml:space="preserve">a </w:t>
        </w:r>
      </w:ins>
      <w:r>
        <w:rPr>
          <w:rFonts w:ascii="Times New Roman" w:hAnsi="Times New Roman" w:cs="Times New Roman"/>
          <w:sz w:val="21"/>
          <w:szCs w:val="21"/>
        </w:rPr>
        <w:t xml:space="preserve">WDS should include both the seismic resistance of </w:t>
      </w:r>
      <w:ins w:id="67" w:author="Editor" w:date="2016-02-10T19:53: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 structures and the seismic performance of the pipeline network. </w:t>
      </w:r>
    </w:p>
    <w:p>
      <w:pPr>
        <w:ind w:firstLineChars="200" w:firstLine="420"/>
        <w:rPr>
          <w:rFonts w:ascii="Times New Roman" w:hAnsi="Times New Roman" w:cs="Times New Roman"/>
          <w:color w:val="000000" w:themeColor="text1"/>
          <w:sz w:val="21"/>
          <w:szCs w:val="21"/>
        </w:rPr>
      </w:pPr>
      <w:r>
        <w:rPr>
          <w:rFonts w:ascii="Times New Roman" w:hAnsi="Times New Roman" w:cs="Times New Roman"/>
          <w:sz w:val="21"/>
          <w:szCs w:val="21"/>
        </w:rPr>
        <w:t xml:space="preserve">In the development of </w:t>
      </w:r>
      <w:ins w:id="68" w:author="Editor" w:date="2016-02-10T19:54: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design methodology of buildings, performance-based design has become a smart design philosophy (Ghobarah </w:t>
      </w:r>
      <w:r>
        <w:rPr>
          <w:rFonts w:ascii="Times New Roman" w:hAnsi="Times New Roman" w:cs="Times New Roman"/>
          <w:color w:val="0000FF"/>
          <w:sz w:val="21"/>
          <w:szCs w:val="21"/>
        </w:rPr>
        <w:t>2001</w:t>
      </w:r>
      <w:r>
        <w:rPr>
          <w:rFonts w:ascii="Times New Roman" w:hAnsi="Times New Roman" w:cs="Times New Roman"/>
          <w:sz w:val="21"/>
          <w:szCs w:val="21"/>
        </w:rPr>
        <w:t xml:space="preserve">; Ganzerli et al. </w:t>
      </w:r>
      <w:r>
        <w:rPr>
          <w:rFonts w:ascii="Times New Roman" w:hAnsi="Times New Roman" w:cs="Times New Roman"/>
          <w:color w:val="0000FF"/>
          <w:sz w:val="21"/>
          <w:szCs w:val="21"/>
        </w:rPr>
        <w:t>2000</w:t>
      </w:r>
      <w:r>
        <w:rPr>
          <w:rFonts w:ascii="Times New Roman" w:hAnsi="Times New Roman" w:cs="Times New Roman"/>
          <w:sz w:val="21"/>
          <w:szCs w:val="21"/>
        </w:rPr>
        <w:t xml:space="preserve">). </w:t>
      </w:r>
      <w:del w:id="69" w:author="Editor" w:date="2016-02-10T19:54:00Z">
        <w:r>
          <w:rPr>
            <w:rFonts w:ascii="Times New Roman" w:hAnsi="Times New Roman" w:cs="Times New Roman"/>
            <w:sz w:val="21"/>
            <w:szCs w:val="21"/>
          </w:rPr>
          <w:delText>P</w:delText>
        </w:r>
      </w:del>
      <w:ins w:id="70" w:author="Editor" w:date="2016-02-10T19:54:00Z">
        <w:r>
          <w:rPr>
            <w:rFonts w:ascii="Times New Roman" w:hAnsi="Times New Roman" w:cs="Times New Roman"/>
            <w:sz w:val="21"/>
            <w:szCs w:val="21"/>
          </w:rPr>
          <w:t>The p</w:t>
        </w:r>
      </w:ins>
      <w:r>
        <w:rPr>
          <w:rFonts w:ascii="Times New Roman" w:hAnsi="Times New Roman" w:cs="Times New Roman"/>
          <w:sz w:val="21"/>
          <w:szCs w:val="21"/>
        </w:rPr>
        <w:t xml:space="preserve">erformance-based design objectives of these methods are focused on the specific performance requirement of each building rather than general requirements of </w:t>
      </w:r>
      <w:r>
        <w:rPr>
          <w:rFonts w:ascii="Times New Roman" w:hAnsi="Times New Roman" w:cs="Times New Roman"/>
          <w:sz w:val="21"/>
          <w:szCs w:val="21"/>
        </w:rPr>
        <w:lastRenderedPageBreak/>
        <w:t>structures. Similar to this design philosophy, there are also performance requirements of system serviceability in seismic design codes or guidelines of WDS</w:t>
      </w:r>
      <w:ins w:id="71" w:author="Editor" w:date="2016-02-10T20:01:00Z">
        <w:r>
          <w:rPr>
            <w:rFonts w:ascii="Times New Roman" w:hAnsi="Times New Roman" w:cs="Times New Roman"/>
            <w:sz w:val="21"/>
            <w:szCs w:val="21"/>
          </w:rPr>
          <w:t>s</w:t>
        </w:r>
      </w:ins>
      <w:r>
        <w:rPr>
          <w:rFonts w:ascii="Times New Roman" w:hAnsi="Times New Roman" w:cs="Times New Roman"/>
          <w:sz w:val="21"/>
          <w:szCs w:val="21"/>
        </w:rPr>
        <w:t xml:space="preserve">. In </w:t>
      </w:r>
      <w:ins w:id="72" w:author="Editor" w:date="2016-02-10T20:01:00Z">
        <w:r>
          <w:rPr>
            <w:rFonts w:ascii="Times New Roman" w:hAnsi="Times New Roman" w:cs="Times New Roman"/>
            <w:sz w:val="21"/>
            <w:szCs w:val="21"/>
          </w:rPr>
          <w:t xml:space="preserve">the </w:t>
        </w:r>
      </w:ins>
      <w:r>
        <w:rPr>
          <w:rFonts w:ascii="Times New Roman" w:hAnsi="Times New Roman" w:cs="Times New Roman"/>
          <w:sz w:val="21"/>
          <w:szCs w:val="21"/>
        </w:rPr>
        <w:t xml:space="preserve">Japanese </w:t>
      </w:r>
      <w:bookmarkStart w:id="73" w:name="OLE_LINK148"/>
      <w:bookmarkStart w:id="74" w:name="OLE_LINK151"/>
      <w:r>
        <w:rPr>
          <w:rFonts w:ascii="Times New Roman" w:hAnsi="Times New Roman" w:cs="Times New Roman"/>
          <w:sz w:val="21"/>
          <w:szCs w:val="21"/>
        </w:rPr>
        <w:t>seismic design guideline for water systems</w:t>
      </w:r>
      <w:r>
        <w:rPr>
          <w:rFonts w:ascii="Times New Roman" w:hAnsi="Times New Roman" w:cs="Times New Roman"/>
          <w:color w:val="FF0000"/>
          <w:sz w:val="21"/>
          <w:szCs w:val="21"/>
        </w:rPr>
        <w:t xml:space="preserve"> </w:t>
      </w:r>
      <w:r>
        <w:rPr>
          <w:rFonts w:ascii="Times New Roman" w:hAnsi="Times New Roman" w:cs="Times New Roman"/>
          <w:color w:val="000000" w:themeColor="text1"/>
          <w:sz w:val="21"/>
          <w:szCs w:val="21"/>
        </w:rPr>
        <w:t xml:space="preserve">(JWWA, </w:t>
      </w:r>
      <w:bookmarkEnd w:id="73"/>
      <w:bookmarkEnd w:id="74"/>
      <w:r>
        <w:rPr>
          <w:rFonts w:ascii="Times New Roman" w:hAnsi="Times New Roman" w:cs="Times New Roman"/>
          <w:color w:val="0000FF"/>
          <w:sz w:val="21"/>
          <w:szCs w:val="21"/>
        </w:rPr>
        <w:t>2009</w:t>
      </w:r>
      <w:r>
        <w:rPr>
          <w:rFonts w:ascii="Times New Roman" w:hAnsi="Times New Roman" w:cs="Times New Roman"/>
          <w:color w:val="000000" w:themeColor="text1"/>
          <w:sz w:val="21"/>
          <w:szCs w:val="21"/>
        </w:rPr>
        <w:t>)</w:t>
      </w:r>
      <w:r>
        <w:rPr>
          <w:rFonts w:ascii="Times New Roman" w:hAnsi="Times New Roman" w:cs="Times New Roman"/>
          <w:sz w:val="21"/>
          <w:szCs w:val="21"/>
        </w:rPr>
        <w:t>, pipelines are classified according to the</w:t>
      </w:r>
      <w:ins w:id="75" w:author="Editor" w:date="2016-02-10T20:01:00Z">
        <w:r>
          <w:rPr>
            <w:rFonts w:ascii="Times New Roman" w:hAnsi="Times New Roman" w:cs="Times New Roman"/>
            <w:sz w:val="21"/>
            <w:szCs w:val="21"/>
          </w:rPr>
          <w:t>ir</w:t>
        </w:r>
      </w:ins>
      <w:r>
        <w:rPr>
          <w:rFonts w:ascii="Times New Roman" w:hAnsi="Times New Roman" w:cs="Times New Roman"/>
          <w:sz w:val="21"/>
          <w:szCs w:val="21"/>
        </w:rPr>
        <w:t xml:space="preserve"> functional importance during different time periods after </w:t>
      </w:r>
      <w:ins w:id="76" w:author="Editor" w:date="2016-02-10T20:01:00Z">
        <w:r>
          <w:rPr>
            <w:rFonts w:ascii="Times New Roman" w:hAnsi="Times New Roman" w:cs="Times New Roman"/>
            <w:sz w:val="21"/>
            <w:szCs w:val="21"/>
          </w:rPr>
          <w:t xml:space="preserve">an </w:t>
        </w:r>
      </w:ins>
      <w:r>
        <w:rPr>
          <w:rFonts w:ascii="Times New Roman" w:hAnsi="Times New Roman" w:cs="Times New Roman"/>
          <w:sz w:val="21"/>
          <w:szCs w:val="21"/>
        </w:rPr>
        <w:t xml:space="preserve">earthquake. The performance requirements and seismic loads </w:t>
      </w:r>
      <w:bookmarkStart w:id="77" w:name="OLE_LINK88"/>
      <w:bookmarkStart w:id="78" w:name="OLE_LINK90"/>
      <w:bookmarkStart w:id="79" w:name="OLE_LINK98"/>
      <w:r>
        <w:rPr>
          <w:rFonts w:ascii="Times New Roman" w:hAnsi="Times New Roman" w:cs="Times New Roman"/>
          <w:sz w:val="21"/>
          <w:szCs w:val="21"/>
        </w:rPr>
        <w:t>for the design of pipeline structures</w:t>
      </w:r>
      <w:bookmarkEnd w:id="77"/>
      <w:bookmarkEnd w:id="78"/>
      <w:bookmarkEnd w:id="79"/>
      <w:r>
        <w:rPr>
          <w:rFonts w:ascii="Times New Roman" w:hAnsi="Times New Roman" w:cs="Times New Roman"/>
          <w:sz w:val="21"/>
          <w:szCs w:val="21"/>
        </w:rPr>
        <w:t xml:space="preserve"> are determined based on these classifications. </w:t>
      </w:r>
      <w:del w:id="80" w:author="Editor" w:date="2016-02-10T20:01:00Z">
        <w:r>
          <w:rPr>
            <w:rFonts w:ascii="Times New Roman" w:hAnsi="Times New Roman" w:cs="Times New Roman"/>
            <w:sz w:val="21"/>
            <w:szCs w:val="21"/>
          </w:rPr>
          <w:delText>P</w:delText>
        </w:r>
      </w:del>
      <w:ins w:id="81" w:author="Editor" w:date="2016-02-10T20:01:00Z">
        <w:r>
          <w:rPr>
            <w:rFonts w:ascii="Times New Roman" w:hAnsi="Times New Roman" w:cs="Times New Roman"/>
            <w:sz w:val="21"/>
            <w:szCs w:val="21"/>
          </w:rPr>
          <w:t>The p</w:t>
        </w:r>
      </w:ins>
      <w:r>
        <w:rPr>
          <w:rFonts w:ascii="Times New Roman" w:hAnsi="Times New Roman" w:cs="Times New Roman"/>
          <w:sz w:val="21"/>
          <w:szCs w:val="21"/>
        </w:rPr>
        <w:t>ost-earthquake serviceability requirements of users in WDS</w:t>
      </w:r>
      <w:ins w:id="82" w:author="Editor" w:date="2016-02-10T20:01:00Z">
        <w:r>
          <w:rPr>
            <w:rFonts w:ascii="Times New Roman" w:hAnsi="Times New Roman" w:cs="Times New Roman"/>
            <w:sz w:val="21"/>
            <w:szCs w:val="21"/>
          </w:rPr>
          <w:t>s</w:t>
        </w:r>
      </w:ins>
      <w:r>
        <w:rPr>
          <w:rFonts w:ascii="Times New Roman" w:hAnsi="Times New Roman" w:cs="Times New Roman"/>
          <w:sz w:val="21"/>
          <w:szCs w:val="21"/>
        </w:rPr>
        <w:t xml:space="preserve"> are also provided in JWWA guidelines. In </w:t>
      </w:r>
      <w:ins w:id="83" w:author="Editor" w:date="2016-02-10T20:01:00Z">
        <w:r>
          <w:rPr>
            <w:rFonts w:ascii="Times New Roman" w:hAnsi="Times New Roman" w:cs="Times New Roman"/>
            <w:sz w:val="21"/>
            <w:szCs w:val="21"/>
          </w:rPr>
          <w:t xml:space="preserve">the </w:t>
        </w:r>
      </w:ins>
      <w:r>
        <w:rPr>
          <w:rFonts w:ascii="Times New Roman" w:hAnsi="Times New Roman" w:cs="Times New Roman"/>
          <w:sz w:val="21"/>
          <w:szCs w:val="21"/>
        </w:rPr>
        <w:t xml:space="preserve">American seismic guidelines for water pipelines </w:t>
      </w:r>
      <w:r>
        <w:rPr>
          <w:rFonts w:ascii="Times New Roman" w:hAnsi="Times New Roman" w:cs="Times New Roman"/>
          <w:color w:val="000000" w:themeColor="text1"/>
          <w:sz w:val="21"/>
          <w:szCs w:val="21"/>
        </w:rPr>
        <w:t xml:space="preserve">(ALA, </w:t>
      </w:r>
      <w:r>
        <w:rPr>
          <w:rFonts w:ascii="Times New Roman" w:hAnsi="Times New Roman" w:cs="Times New Roman"/>
          <w:color w:val="0000FF"/>
          <w:sz w:val="21"/>
          <w:szCs w:val="21"/>
        </w:rPr>
        <w:t>2005</w:t>
      </w:r>
      <w:r>
        <w:rPr>
          <w:rFonts w:ascii="Times New Roman" w:hAnsi="Times New Roman" w:cs="Times New Roman"/>
          <w:color w:val="000000" w:themeColor="text1"/>
          <w:sz w:val="21"/>
          <w:szCs w:val="21"/>
        </w:rPr>
        <w:t>)</w:t>
      </w:r>
      <w:r>
        <w:rPr>
          <w:rFonts w:ascii="Times New Roman" w:hAnsi="Times New Roman" w:cs="Times New Roman"/>
          <w:sz w:val="21"/>
          <w:szCs w:val="21"/>
        </w:rPr>
        <w:t xml:space="preserve"> and </w:t>
      </w:r>
      <w:ins w:id="84" w:author="Editor" w:date="2016-02-10T20:01:00Z">
        <w:r>
          <w:rPr>
            <w:rFonts w:ascii="Times New Roman" w:hAnsi="Times New Roman" w:cs="Times New Roman"/>
            <w:sz w:val="21"/>
            <w:szCs w:val="21"/>
          </w:rPr>
          <w:t xml:space="preserve">the </w:t>
        </w:r>
      </w:ins>
      <w:r>
        <w:rPr>
          <w:rFonts w:ascii="Times New Roman" w:hAnsi="Times New Roman" w:cs="Times New Roman"/>
          <w:sz w:val="21"/>
          <w:szCs w:val="21"/>
        </w:rPr>
        <w:t xml:space="preserve">Indian guidelines for </w:t>
      </w:r>
      <w:ins w:id="85" w:author="Editor" w:date="2016-02-10T20:01: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design of buried pipelines (IITK-GSDMA, </w:t>
      </w:r>
      <w:r>
        <w:rPr>
          <w:rFonts w:ascii="Times New Roman" w:hAnsi="Times New Roman" w:cs="Times New Roman"/>
          <w:color w:val="0000FF"/>
          <w:sz w:val="21"/>
          <w:szCs w:val="21"/>
        </w:rPr>
        <w:t>2007</w:t>
      </w:r>
      <w:r>
        <w:rPr>
          <w:rFonts w:ascii="Times New Roman" w:hAnsi="Times New Roman" w:cs="Times New Roman"/>
          <w:sz w:val="21"/>
          <w:szCs w:val="21"/>
        </w:rPr>
        <w:t xml:space="preserve">), pipelines are classified according to the importance of </w:t>
      </w:r>
      <w:ins w:id="86" w:author="Editor" w:date="2016-02-10T20:02:00Z">
        <w:r>
          <w:rPr>
            <w:rFonts w:ascii="Times New Roman" w:hAnsi="Times New Roman" w:cs="Times New Roman"/>
            <w:sz w:val="21"/>
            <w:szCs w:val="21"/>
          </w:rPr>
          <w:t xml:space="preserve">their </w:t>
        </w:r>
      </w:ins>
      <w:r>
        <w:rPr>
          <w:rFonts w:ascii="Times New Roman" w:hAnsi="Times New Roman" w:cs="Times New Roman"/>
          <w:sz w:val="21"/>
          <w:szCs w:val="21"/>
        </w:rPr>
        <w:t xml:space="preserve">normal service function and post-earthquake relief function, </w:t>
      </w:r>
      <w:ins w:id="87" w:author="Editor" w:date="2016-02-10T20:02:00Z">
        <w:r>
          <w:rPr>
            <w:rFonts w:ascii="Times New Roman" w:hAnsi="Times New Roman" w:cs="Times New Roman"/>
            <w:sz w:val="21"/>
            <w:szCs w:val="21"/>
          </w:rPr>
          <w:t xml:space="preserve">and </w:t>
        </w:r>
      </w:ins>
      <w:r>
        <w:rPr>
          <w:rFonts w:ascii="Times New Roman" w:hAnsi="Times New Roman" w:cs="Times New Roman"/>
          <w:sz w:val="21"/>
          <w:szCs w:val="21"/>
        </w:rPr>
        <w:t xml:space="preserve">the seismic loads for the design of pipeline structures are determined by these pipeline classes. The Chinese seismic design code for oil and gas transmission pipelines </w:t>
      </w:r>
      <w:r>
        <w:rPr>
          <w:rFonts w:ascii="Times New Roman" w:hAnsi="Times New Roman" w:cs="Times New Roman"/>
          <w:color w:val="000000" w:themeColor="text1"/>
          <w:sz w:val="21"/>
          <w:szCs w:val="21"/>
        </w:rPr>
        <w:t>(</w:t>
      </w:r>
      <w:r>
        <w:rPr>
          <w:rFonts w:ascii="Times New Roman" w:hAnsi="Times New Roman" w:cs="Times New Roman"/>
          <w:color w:val="0000FF"/>
          <w:sz w:val="21"/>
          <w:szCs w:val="21"/>
        </w:rPr>
        <w:t>GB50470 2008</w:t>
      </w:r>
      <w:r>
        <w:rPr>
          <w:rFonts w:ascii="Times New Roman" w:hAnsi="Times New Roman" w:cs="Times New Roman"/>
          <w:color w:val="000000" w:themeColor="text1"/>
          <w:sz w:val="21"/>
          <w:szCs w:val="21"/>
        </w:rPr>
        <w:t>)</w:t>
      </w:r>
      <w:r>
        <w:rPr>
          <w:rFonts w:ascii="Times New Roman" w:hAnsi="Times New Roman" w:cs="Times New Roman"/>
          <w:sz w:val="21"/>
          <w:szCs w:val="21"/>
        </w:rPr>
        <w:t xml:space="preserve"> adopted the classifications of </w:t>
      </w:r>
      <w:ins w:id="88" w:author="Editor" w:date="2016-02-10T20:02:00Z">
        <w:r>
          <w:rPr>
            <w:rFonts w:ascii="Times New Roman" w:hAnsi="Times New Roman" w:cs="Times New Roman"/>
            <w:sz w:val="21"/>
            <w:szCs w:val="21"/>
          </w:rPr>
          <w:t xml:space="preserve">the </w:t>
        </w:r>
      </w:ins>
      <w:r>
        <w:rPr>
          <w:rFonts w:ascii="Times New Roman" w:hAnsi="Times New Roman" w:cs="Times New Roman"/>
          <w:sz w:val="21"/>
          <w:szCs w:val="21"/>
        </w:rPr>
        <w:t>ALA (</w:t>
      </w:r>
      <w:r>
        <w:rPr>
          <w:rFonts w:ascii="Times New Roman" w:hAnsi="Times New Roman" w:cs="Times New Roman"/>
          <w:color w:val="0000FF"/>
          <w:sz w:val="21"/>
          <w:szCs w:val="21"/>
        </w:rPr>
        <w:t>2005</w:t>
      </w:r>
      <w:r>
        <w:rPr>
          <w:rFonts w:ascii="Times New Roman" w:hAnsi="Times New Roman" w:cs="Times New Roman"/>
          <w:sz w:val="21"/>
          <w:szCs w:val="21"/>
        </w:rPr>
        <w:t xml:space="preserve">) guidelines. Although there is no similar pipeline classification in the Chinese seismic design code </w:t>
      </w:r>
      <w:bookmarkStart w:id="89" w:name="OLE_LINK12"/>
      <w:bookmarkStart w:id="90" w:name="OLE_LINK15"/>
      <w:r>
        <w:rPr>
          <w:rFonts w:ascii="Times New Roman" w:hAnsi="Times New Roman" w:cs="Times New Roman"/>
          <w:sz w:val="21"/>
          <w:szCs w:val="21"/>
        </w:rPr>
        <w:t>for water supply system</w:t>
      </w:r>
      <w:ins w:id="91" w:author="Editor" w:date="2016-02-10T20:02:00Z">
        <w:r>
          <w:rPr>
            <w:rFonts w:ascii="Times New Roman" w:hAnsi="Times New Roman" w:cs="Times New Roman"/>
            <w:sz w:val="21"/>
            <w:szCs w:val="21"/>
          </w:rPr>
          <w:t>s</w:t>
        </w:r>
      </w:ins>
      <w:r>
        <w:rPr>
          <w:rFonts w:ascii="Times New Roman" w:hAnsi="Times New Roman" w:cs="Times New Roman"/>
          <w:color w:val="000000" w:themeColor="text1"/>
          <w:sz w:val="21"/>
          <w:szCs w:val="21"/>
        </w:rPr>
        <w:t xml:space="preserve"> </w:t>
      </w:r>
      <w:bookmarkEnd w:id="89"/>
      <w:bookmarkEnd w:id="90"/>
      <w:r>
        <w:rPr>
          <w:rFonts w:ascii="Times New Roman" w:hAnsi="Times New Roman" w:cs="Times New Roman"/>
          <w:color w:val="000000" w:themeColor="text1"/>
          <w:sz w:val="21"/>
          <w:szCs w:val="21"/>
        </w:rPr>
        <w:t>(</w:t>
      </w:r>
      <w:r>
        <w:rPr>
          <w:rFonts w:ascii="Times New Roman" w:hAnsi="Times New Roman" w:cs="Times New Roman"/>
          <w:color w:val="0000FF"/>
          <w:sz w:val="21"/>
          <w:szCs w:val="21"/>
        </w:rPr>
        <w:t>GB50032 2003</w:t>
      </w:r>
      <w:r>
        <w:rPr>
          <w:rFonts w:ascii="Times New Roman" w:hAnsi="Times New Roman" w:cs="Times New Roman"/>
          <w:color w:val="000000" w:themeColor="text1"/>
          <w:sz w:val="21"/>
          <w:szCs w:val="21"/>
        </w:rPr>
        <w:t>), available recommendations by Guo et al. (</w:t>
      </w:r>
      <w:r>
        <w:rPr>
          <w:rFonts w:ascii="Times New Roman" w:hAnsi="Times New Roman" w:cs="Times New Roman"/>
          <w:color w:val="0000FF"/>
          <w:sz w:val="21"/>
          <w:szCs w:val="21"/>
        </w:rPr>
        <w:t>2007</w:t>
      </w:r>
      <w:r>
        <w:rPr>
          <w:rFonts w:ascii="Times New Roman" w:hAnsi="Times New Roman" w:cs="Times New Roman"/>
          <w:color w:val="000000" w:themeColor="text1"/>
          <w:sz w:val="21"/>
          <w:szCs w:val="21"/>
        </w:rPr>
        <w:t>) indicate that WDS</w:t>
      </w:r>
      <w:ins w:id="92" w:author="Editor" w:date="2016-02-10T20:02:00Z">
        <w:r>
          <w:rPr>
            <w:rFonts w:ascii="Times New Roman" w:hAnsi="Times New Roman" w:cs="Times New Roman"/>
            <w:color w:val="000000" w:themeColor="text1"/>
            <w:sz w:val="21"/>
            <w:szCs w:val="21"/>
          </w:rPr>
          <w:t>s</w:t>
        </w:r>
      </w:ins>
      <w:r>
        <w:rPr>
          <w:rFonts w:ascii="Times New Roman" w:hAnsi="Times New Roman" w:cs="Times New Roman"/>
          <w:color w:val="000000" w:themeColor="text1"/>
          <w:sz w:val="21"/>
          <w:szCs w:val="21"/>
        </w:rPr>
        <w:t xml:space="preserve"> should </w:t>
      </w:r>
      <w:del w:id="93" w:author="Editor" w:date="2016-02-10T20:02:00Z">
        <w:r>
          <w:rPr>
            <w:rFonts w:ascii="Times New Roman" w:hAnsi="Times New Roman" w:cs="Times New Roman"/>
            <w:color w:val="000000" w:themeColor="text1"/>
            <w:sz w:val="21"/>
            <w:szCs w:val="21"/>
          </w:rPr>
          <w:delText xml:space="preserve">keep </w:delText>
        </w:r>
      </w:del>
      <w:ins w:id="94" w:author="Editor" w:date="2016-02-10T20:02:00Z">
        <w:r>
          <w:rPr>
            <w:rFonts w:ascii="Times New Roman" w:hAnsi="Times New Roman" w:cs="Times New Roman"/>
            <w:color w:val="000000" w:themeColor="text1"/>
            <w:sz w:val="21"/>
            <w:szCs w:val="21"/>
          </w:rPr>
          <w:t xml:space="preserve">maintain a </w:t>
        </w:r>
      </w:ins>
      <w:r>
        <w:rPr>
          <w:rFonts w:ascii="Times New Roman" w:hAnsi="Times New Roman" w:cs="Times New Roman"/>
          <w:color w:val="000000" w:themeColor="text1"/>
          <w:sz w:val="21"/>
          <w:szCs w:val="21"/>
        </w:rPr>
        <w:t xml:space="preserve">relief function under a destructive earthquake. </w:t>
      </w:r>
    </w:p>
    <w:p>
      <w:pPr>
        <w:ind w:firstLineChars="200" w:firstLine="420"/>
        <w:rPr>
          <w:rFonts w:ascii="Times New Roman" w:hAnsi="Times New Roman" w:cs="Times New Roman"/>
          <w:sz w:val="21"/>
          <w:szCs w:val="21"/>
        </w:rPr>
      </w:pPr>
      <w:r>
        <w:rPr>
          <w:rFonts w:ascii="Times New Roman" w:hAnsi="Times New Roman" w:cs="Times New Roman"/>
          <w:sz w:val="21"/>
          <w:szCs w:val="21"/>
        </w:rPr>
        <w:t xml:space="preserve">The design objectives of </w:t>
      </w:r>
      <w:ins w:id="95" w:author="Editor" w:date="2016-02-10T20:02:00Z">
        <w:r>
          <w:rPr>
            <w:rFonts w:ascii="Times New Roman" w:hAnsi="Times New Roman" w:cs="Times New Roman"/>
            <w:sz w:val="21"/>
            <w:szCs w:val="21"/>
          </w:rPr>
          <w:t xml:space="preserve">the </w:t>
        </w:r>
      </w:ins>
      <w:r>
        <w:rPr>
          <w:rFonts w:ascii="Times New Roman" w:hAnsi="Times New Roman" w:cs="Times New Roman"/>
          <w:sz w:val="21"/>
          <w:szCs w:val="21"/>
        </w:rPr>
        <w:t xml:space="preserve">above seismic design guidelines and codes include both pipeline structural safety and WDS serviceability after </w:t>
      </w:r>
      <w:ins w:id="96" w:author="Editor" w:date="2016-02-10T20:02:00Z">
        <w:r>
          <w:rPr>
            <w:rFonts w:ascii="Times New Roman" w:hAnsi="Times New Roman" w:cs="Times New Roman"/>
            <w:sz w:val="21"/>
            <w:szCs w:val="21"/>
          </w:rPr>
          <w:t xml:space="preserve">an </w:t>
        </w:r>
      </w:ins>
      <w:r>
        <w:rPr>
          <w:rFonts w:ascii="Times New Roman" w:hAnsi="Times New Roman" w:cs="Times New Roman"/>
          <w:sz w:val="21"/>
          <w:szCs w:val="21"/>
        </w:rPr>
        <w:t xml:space="preserve">earthquake. However, </w:t>
      </w:r>
      <w:ins w:id="97" w:author="Editor" w:date="2016-02-10T20:02:00Z">
        <w:r>
          <w:rPr>
            <w:rFonts w:ascii="Times New Roman" w:hAnsi="Times New Roman" w:cs="Times New Roman"/>
            <w:sz w:val="21"/>
            <w:szCs w:val="21"/>
          </w:rPr>
          <w:t xml:space="preserve">the </w:t>
        </w:r>
      </w:ins>
      <w:r>
        <w:rPr>
          <w:rFonts w:ascii="Times New Roman" w:hAnsi="Times New Roman" w:cs="Times New Roman"/>
          <w:sz w:val="21"/>
          <w:szCs w:val="21"/>
        </w:rPr>
        <w:t xml:space="preserve">current design methods provided by those guidelines and codes </w:t>
      </w:r>
      <w:del w:id="98" w:author="Editor" w:date="2016-02-10T20:02:00Z">
        <w:r>
          <w:rPr>
            <w:rFonts w:ascii="Times New Roman" w:hAnsi="Times New Roman" w:cs="Times New Roman"/>
            <w:sz w:val="21"/>
            <w:szCs w:val="21"/>
          </w:rPr>
          <w:delText xml:space="preserve">only </w:delText>
        </w:r>
      </w:del>
      <w:ins w:id="99" w:author="Editor" w:date="2016-02-10T20:02:00Z">
        <w:r>
          <w:rPr>
            <w:rFonts w:ascii="Times New Roman" w:hAnsi="Times New Roman" w:cs="Times New Roman"/>
            <w:sz w:val="21"/>
            <w:szCs w:val="21"/>
          </w:rPr>
          <w:t xml:space="preserve">are </w:t>
        </w:r>
      </w:ins>
      <w:r>
        <w:rPr>
          <w:rFonts w:ascii="Times New Roman" w:hAnsi="Times New Roman" w:cs="Times New Roman"/>
          <w:sz w:val="21"/>
          <w:szCs w:val="21"/>
        </w:rPr>
        <w:t xml:space="preserve">limited to </w:t>
      </w:r>
      <w:ins w:id="100" w:author="Editor" w:date="2016-02-10T20:02:00Z">
        <w:r>
          <w:rPr>
            <w:rFonts w:ascii="Times New Roman" w:hAnsi="Times New Roman" w:cs="Times New Roman"/>
            <w:sz w:val="21"/>
            <w:szCs w:val="21"/>
          </w:rPr>
          <w:t xml:space="preserve">the </w:t>
        </w:r>
      </w:ins>
      <w:r>
        <w:rPr>
          <w:rFonts w:ascii="Times New Roman" w:hAnsi="Times New Roman" w:cs="Times New Roman"/>
          <w:sz w:val="21"/>
          <w:szCs w:val="21"/>
        </w:rPr>
        <w:t>structural parameters of pipelines</w:t>
      </w:r>
      <w:ins w:id="101" w:author="Editor" w:date="2016-02-10T20:02:00Z">
        <w:r>
          <w:rPr>
            <w:rFonts w:ascii="Times New Roman" w:hAnsi="Times New Roman" w:cs="Times New Roman"/>
            <w:sz w:val="21"/>
            <w:szCs w:val="21"/>
          </w:rPr>
          <w:t>;</w:t>
        </w:r>
      </w:ins>
      <w:del w:id="102" w:author="Editor" w:date="2016-02-10T20:02:00Z">
        <w:r>
          <w:rPr>
            <w:rFonts w:ascii="Times New Roman" w:hAnsi="Times New Roman" w:cs="Times New Roman"/>
            <w:sz w:val="21"/>
            <w:szCs w:val="21"/>
          </w:rPr>
          <w:delText>,</w:delText>
        </w:r>
      </w:del>
      <w:r>
        <w:rPr>
          <w:rFonts w:ascii="Times New Roman" w:hAnsi="Times New Roman" w:cs="Times New Roman"/>
          <w:sz w:val="21"/>
          <w:szCs w:val="21"/>
        </w:rPr>
        <w:t xml:space="preserve"> there is no quantized design method to verify the WDS post-earthquake serviceability requirements. For </w:t>
      </w:r>
      <w:ins w:id="103" w:author="Editor" w:date="2016-02-10T20:02:00Z">
        <w:r>
          <w:rPr>
            <w:rFonts w:ascii="Times New Roman" w:hAnsi="Times New Roman" w:cs="Times New Roman"/>
            <w:sz w:val="21"/>
            <w:szCs w:val="21"/>
          </w:rPr>
          <w:t xml:space="preserve">an </w:t>
        </w:r>
      </w:ins>
      <w:r>
        <w:rPr>
          <w:rFonts w:ascii="Times New Roman" w:hAnsi="Times New Roman" w:cs="Times New Roman"/>
          <w:sz w:val="21"/>
          <w:szCs w:val="21"/>
        </w:rPr>
        <w:t xml:space="preserve">existing pipeline network of </w:t>
      </w:r>
      <w:ins w:id="104" w:author="Editor" w:date="2016-02-10T20:02:00Z">
        <w:r>
          <w:rPr>
            <w:rFonts w:ascii="Times New Roman" w:hAnsi="Times New Roman" w:cs="Times New Roman"/>
            <w:sz w:val="21"/>
            <w:szCs w:val="21"/>
          </w:rPr>
          <w:t xml:space="preserve">a </w:t>
        </w:r>
      </w:ins>
      <w:r>
        <w:rPr>
          <w:rFonts w:ascii="Times New Roman" w:hAnsi="Times New Roman" w:cs="Times New Roman"/>
          <w:sz w:val="21"/>
          <w:szCs w:val="21"/>
        </w:rPr>
        <w:t xml:space="preserve">WDS, the system seismic serviceability can be evaluated by </w:t>
      </w:r>
      <w:ins w:id="105" w:author="Editor" w:date="2016-02-10T20:02:00Z">
        <w:r>
          <w:rPr>
            <w:rFonts w:ascii="Times New Roman" w:hAnsi="Times New Roman" w:cs="Times New Roman"/>
            <w:sz w:val="21"/>
            <w:szCs w:val="21"/>
          </w:rPr>
          <w:t xml:space="preserve">a </w:t>
        </w:r>
      </w:ins>
      <w:r>
        <w:rPr>
          <w:rFonts w:ascii="Times New Roman" w:hAnsi="Times New Roman" w:cs="Times New Roman"/>
          <w:sz w:val="21"/>
          <w:szCs w:val="21"/>
        </w:rPr>
        <w:t xml:space="preserve">network reliability analysis </w:t>
      </w:r>
      <w:r>
        <w:rPr>
          <w:rFonts w:ascii="Times New Roman" w:hAnsi="Times New Roman" w:cs="Times New Roman"/>
          <w:color w:val="FF0000"/>
          <w:sz w:val="21"/>
          <w:szCs w:val="21"/>
        </w:rPr>
        <w:t>(</w:t>
      </w:r>
      <w:r>
        <w:rPr>
          <w:rFonts w:ascii="Times New Roman" w:hAnsi="Times New Roman" w:cs="Times New Roman"/>
          <w:color w:val="000000" w:themeColor="text1"/>
          <w:sz w:val="21"/>
          <w:szCs w:val="21"/>
        </w:rPr>
        <w:t xml:space="preserve">Lim and Song, </w:t>
      </w:r>
      <w:r>
        <w:rPr>
          <w:rFonts w:ascii="Times New Roman" w:hAnsi="Times New Roman" w:cs="Times New Roman"/>
          <w:color w:val="0000FF"/>
          <w:sz w:val="21"/>
          <w:szCs w:val="21"/>
        </w:rPr>
        <w:t>2012</w:t>
      </w:r>
      <w:r>
        <w:rPr>
          <w:rFonts w:ascii="Times New Roman" w:hAnsi="Times New Roman" w:cs="Times New Roman"/>
          <w:color w:val="000000" w:themeColor="text1"/>
          <w:sz w:val="21"/>
          <w:szCs w:val="21"/>
        </w:rPr>
        <w:t>), network redundancy assessment (</w:t>
      </w:r>
      <w:r>
        <w:rPr>
          <w:rFonts w:ascii="Times New Roman" w:hAnsi="Times New Roman" w:cs="Times New Roman"/>
          <w:color w:val="000000" w:themeColor="text1"/>
          <w:kern w:val="0"/>
          <w:sz w:val="21"/>
          <w:szCs w:val="21"/>
        </w:rPr>
        <w:t xml:space="preserve">Hoshiya et al. </w:t>
      </w:r>
      <w:r>
        <w:rPr>
          <w:rFonts w:ascii="Times New Roman" w:hAnsi="Times New Roman" w:cs="Times New Roman"/>
          <w:color w:val="0000FF"/>
          <w:kern w:val="0"/>
          <w:sz w:val="21"/>
          <w:szCs w:val="21"/>
        </w:rPr>
        <w:t>2004</w:t>
      </w:r>
      <w:r>
        <w:rPr>
          <w:rFonts w:ascii="Times New Roman" w:hAnsi="Times New Roman" w:cs="Times New Roman"/>
          <w:color w:val="000000" w:themeColor="text1"/>
          <w:sz w:val="21"/>
          <w:szCs w:val="21"/>
        </w:rPr>
        <w:t>) or hydraulic simulation (</w:t>
      </w:r>
      <w:r>
        <w:rPr>
          <w:rFonts w:ascii="Times New Roman" w:hAnsi="Times New Roman" w:cs="Times New Roman"/>
          <w:color w:val="000000" w:themeColor="text1"/>
          <w:kern w:val="0"/>
          <w:sz w:val="21"/>
          <w:szCs w:val="21"/>
        </w:rPr>
        <w:t xml:space="preserve">Romero et al. </w:t>
      </w:r>
      <w:r>
        <w:rPr>
          <w:rFonts w:ascii="Times New Roman" w:hAnsi="Times New Roman" w:cs="Times New Roman"/>
          <w:color w:val="0000FF"/>
          <w:kern w:val="0"/>
          <w:sz w:val="21"/>
          <w:szCs w:val="21"/>
        </w:rPr>
        <w:t>2010</w:t>
      </w:r>
      <w:r>
        <w:rPr>
          <w:rFonts w:ascii="Times New Roman" w:hAnsi="Times New Roman" w:cs="Times New Roman"/>
          <w:color w:val="000000" w:themeColor="text1"/>
          <w:sz w:val="21"/>
          <w:szCs w:val="21"/>
        </w:rPr>
        <w:t xml:space="preserve">; Wang et al. </w:t>
      </w:r>
      <w:r>
        <w:rPr>
          <w:rFonts w:ascii="Times New Roman" w:hAnsi="Times New Roman" w:cs="Times New Roman"/>
          <w:color w:val="0000FF"/>
          <w:sz w:val="21"/>
          <w:szCs w:val="21"/>
        </w:rPr>
        <w:t>2010</w:t>
      </w:r>
      <w:r>
        <w:rPr>
          <w:rFonts w:ascii="Times New Roman" w:hAnsi="Times New Roman" w:cs="Times New Roman"/>
          <w:color w:val="000000" w:themeColor="text1"/>
          <w:sz w:val="21"/>
          <w:szCs w:val="21"/>
        </w:rPr>
        <w:t xml:space="preserve">; Liu et al. </w:t>
      </w:r>
      <w:r>
        <w:rPr>
          <w:rFonts w:ascii="Times New Roman" w:hAnsi="Times New Roman" w:cs="Times New Roman"/>
          <w:color w:val="0000FF"/>
          <w:sz w:val="21"/>
          <w:szCs w:val="21"/>
        </w:rPr>
        <w:t>2015</w:t>
      </w:r>
      <w:r>
        <w:rPr>
          <w:rFonts w:ascii="Times New Roman" w:hAnsi="Times New Roman" w:cs="Times New Roman"/>
          <w:color w:val="000000" w:themeColor="text1"/>
          <w:sz w:val="21"/>
          <w:szCs w:val="21"/>
        </w:rPr>
        <w:t>)</w:t>
      </w:r>
      <w:del w:id="106" w:author="Editor" w:date="2016-02-10T20:02:00Z">
        <w:r>
          <w:rPr>
            <w:rFonts w:ascii="Times New Roman" w:hAnsi="Times New Roman" w:cs="Times New Roman"/>
            <w:color w:val="000000" w:themeColor="text1"/>
            <w:sz w:val="21"/>
            <w:szCs w:val="21"/>
          </w:rPr>
          <w:delText>, and so on</w:delText>
        </w:r>
      </w:del>
      <w:r>
        <w:rPr>
          <w:rFonts w:ascii="Times New Roman" w:hAnsi="Times New Roman" w:cs="Times New Roman"/>
          <w:color w:val="000000" w:themeColor="text1"/>
          <w:sz w:val="21"/>
          <w:szCs w:val="21"/>
        </w:rPr>
        <w:t>. These evaluation methods can also be utilized in the seismic design of WDS</w:t>
      </w:r>
      <w:ins w:id="107" w:author="Editor" w:date="2016-02-10T20:03:00Z">
        <w:r>
          <w:rPr>
            <w:rFonts w:ascii="Times New Roman" w:hAnsi="Times New Roman" w:cs="Times New Roman"/>
            <w:color w:val="000000" w:themeColor="text1"/>
            <w:sz w:val="21"/>
            <w:szCs w:val="21"/>
          </w:rPr>
          <w:t>s</w:t>
        </w:r>
      </w:ins>
      <w:r>
        <w:rPr>
          <w:rFonts w:ascii="Times New Roman" w:hAnsi="Times New Roman" w:cs="Times New Roman"/>
          <w:color w:val="000000" w:themeColor="text1"/>
          <w:sz w:val="21"/>
          <w:szCs w:val="21"/>
        </w:rPr>
        <w:t xml:space="preserve">. One </w:t>
      </w:r>
      <w:del w:id="108" w:author="Editor" w:date="2016-02-10T20:03:00Z">
        <w:r>
          <w:rPr>
            <w:rFonts w:ascii="Times New Roman" w:hAnsi="Times New Roman" w:cs="Times New Roman"/>
            <w:color w:val="000000" w:themeColor="text1"/>
            <w:sz w:val="21"/>
            <w:szCs w:val="21"/>
          </w:rPr>
          <w:delText xml:space="preserve">possible </w:delText>
        </w:r>
      </w:del>
      <w:r>
        <w:rPr>
          <w:rFonts w:ascii="Times New Roman" w:hAnsi="Times New Roman" w:cs="Times New Roman"/>
          <w:color w:val="000000" w:themeColor="text1"/>
          <w:sz w:val="21"/>
          <w:szCs w:val="21"/>
        </w:rPr>
        <w:t xml:space="preserve">way to apply the system serviceability evaluation methods into the design of pipeline structures is using optimization. According to the WDS optimization design model for normal operation (Kapelan and Savic, </w:t>
      </w:r>
      <w:r>
        <w:rPr>
          <w:rFonts w:ascii="Times New Roman" w:hAnsi="Times New Roman" w:cs="Times New Roman"/>
          <w:color w:val="0000FF"/>
          <w:sz w:val="21"/>
          <w:szCs w:val="21"/>
        </w:rPr>
        <w:t>2005</w:t>
      </w:r>
      <w:r>
        <w:rPr>
          <w:rFonts w:ascii="Times New Roman" w:hAnsi="Times New Roman" w:cs="Times New Roman"/>
          <w:color w:val="000000" w:themeColor="text1"/>
          <w:sz w:val="21"/>
          <w:szCs w:val="21"/>
        </w:rPr>
        <w:t xml:space="preserve">; Kadu et al. </w:t>
      </w:r>
      <w:r>
        <w:rPr>
          <w:rFonts w:ascii="Times New Roman" w:hAnsi="Times New Roman" w:cs="Times New Roman"/>
          <w:color w:val="0000FF"/>
          <w:sz w:val="21"/>
          <w:szCs w:val="21"/>
        </w:rPr>
        <w:t>2008</w:t>
      </w:r>
      <w:r>
        <w:rPr>
          <w:rFonts w:ascii="Times New Roman" w:hAnsi="Times New Roman" w:cs="Times New Roman"/>
          <w:color w:val="000000" w:themeColor="text1"/>
          <w:sz w:val="21"/>
          <w:szCs w:val="21"/>
        </w:rPr>
        <w:t xml:space="preserve">; Jung et al. </w:t>
      </w:r>
      <w:r>
        <w:rPr>
          <w:rFonts w:ascii="Times New Roman" w:hAnsi="Times New Roman" w:cs="Times New Roman"/>
          <w:color w:val="0000FF"/>
          <w:sz w:val="21"/>
          <w:szCs w:val="21"/>
        </w:rPr>
        <w:t>2013</w:t>
      </w:r>
      <w:r>
        <w:rPr>
          <w:rFonts w:ascii="Times New Roman" w:hAnsi="Times New Roman" w:cs="Times New Roman"/>
          <w:color w:val="000000" w:themeColor="text1"/>
          <w:sz w:val="21"/>
          <w:szCs w:val="21"/>
        </w:rPr>
        <w:t xml:space="preserve">), </w:t>
      </w:r>
      <w:del w:id="109" w:author="Editor" w:date="2016-02-10T20:03:00Z">
        <w:r>
          <w:rPr>
            <w:rFonts w:ascii="Times New Roman" w:hAnsi="Times New Roman" w:cs="Times New Roman"/>
            <w:color w:val="000000" w:themeColor="text1"/>
            <w:sz w:val="21"/>
            <w:szCs w:val="21"/>
          </w:rPr>
          <w:delText>lots of</w:delText>
        </w:r>
      </w:del>
      <w:ins w:id="110" w:author="Editor" w:date="2016-02-10T20:03:00Z">
        <w:r>
          <w:rPr>
            <w:rFonts w:ascii="Times New Roman" w:hAnsi="Times New Roman" w:cs="Times New Roman"/>
            <w:color w:val="000000" w:themeColor="text1"/>
            <w:sz w:val="21"/>
            <w:szCs w:val="21"/>
          </w:rPr>
          <w:t>many</w:t>
        </w:r>
      </w:ins>
      <w:r>
        <w:rPr>
          <w:rFonts w:ascii="Times New Roman" w:hAnsi="Times New Roman" w:cs="Times New Roman"/>
          <w:color w:val="000000" w:themeColor="text1"/>
          <w:sz w:val="21"/>
          <w:szCs w:val="21"/>
        </w:rPr>
        <w:t xml:space="preserve"> seismic optimization models (Tan and Shinozuka </w:t>
      </w:r>
      <w:r>
        <w:rPr>
          <w:rFonts w:ascii="Times New Roman" w:hAnsi="Times New Roman" w:cs="Times New Roman"/>
          <w:color w:val="0000FF"/>
          <w:sz w:val="21"/>
          <w:szCs w:val="21"/>
        </w:rPr>
        <w:t>1982</w:t>
      </w:r>
      <w:r>
        <w:rPr>
          <w:rFonts w:ascii="Times New Roman" w:hAnsi="Times New Roman" w:cs="Times New Roman"/>
          <w:color w:val="000000" w:themeColor="text1"/>
          <w:sz w:val="21"/>
          <w:szCs w:val="21"/>
        </w:rPr>
        <w:t xml:space="preserve">; </w:t>
      </w:r>
      <w:r>
        <w:rPr>
          <w:rFonts w:ascii="Times New Roman" w:hAnsi="Times New Roman"/>
          <w:color w:val="000000" w:themeColor="text1"/>
          <w:sz w:val="21"/>
          <w:szCs w:val="21"/>
        </w:rPr>
        <w:t>Chen</w:t>
      </w:r>
      <w:r>
        <w:rPr>
          <w:rFonts w:ascii="Times New Roman" w:hAnsi="Times New Roman" w:cs="Times New Roman"/>
          <w:color w:val="000000" w:themeColor="text1"/>
          <w:sz w:val="21"/>
          <w:szCs w:val="21"/>
        </w:rPr>
        <w:t xml:space="preserve"> et al. </w:t>
      </w:r>
      <w:r>
        <w:rPr>
          <w:rFonts w:ascii="Times New Roman" w:hAnsi="Times New Roman" w:cs="Times New Roman"/>
          <w:color w:val="0000FF"/>
          <w:sz w:val="21"/>
          <w:szCs w:val="21"/>
        </w:rPr>
        <w:t>2002</w:t>
      </w:r>
      <w:r>
        <w:rPr>
          <w:rFonts w:ascii="Times New Roman" w:hAnsi="Times New Roman" w:cs="Times New Roman"/>
          <w:color w:val="000000" w:themeColor="text1"/>
          <w:sz w:val="21"/>
          <w:szCs w:val="21"/>
        </w:rPr>
        <w:t xml:space="preserve">; Li. </w:t>
      </w:r>
      <w:r>
        <w:rPr>
          <w:rFonts w:ascii="Times New Roman" w:hAnsi="Times New Roman" w:cs="Times New Roman"/>
          <w:color w:val="0000FF"/>
          <w:sz w:val="21"/>
          <w:szCs w:val="21"/>
        </w:rPr>
        <w:t>2005</w:t>
      </w:r>
      <w:r>
        <w:rPr>
          <w:rFonts w:ascii="Times New Roman" w:hAnsi="Times New Roman" w:cs="Times New Roman"/>
          <w:color w:val="000000" w:themeColor="text1"/>
          <w:sz w:val="21"/>
          <w:szCs w:val="21"/>
        </w:rPr>
        <w:t xml:space="preserve">; Li and Liu </w:t>
      </w:r>
      <w:r>
        <w:rPr>
          <w:rFonts w:ascii="Times New Roman" w:hAnsi="Times New Roman" w:cs="Times New Roman"/>
          <w:color w:val="0000FF"/>
          <w:sz w:val="21"/>
          <w:szCs w:val="21"/>
        </w:rPr>
        <w:t>2008</w:t>
      </w:r>
      <w:r>
        <w:rPr>
          <w:rFonts w:ascii="Times New Roman" w:hAnsi="Times New Roman" w:cs="Times New Roman"/>
          <w:color w:val="000000" w:themeColor="text1"/>
          <w:sz w:val="21"/>
          <w:szCs w:val="21"/>
        </w:rPr>
        <w:t xml:space="preserve">; Yoo et al. </w:t>
      </w:r>
      <w:r>
        <w:rPr>
          <w:rFonts w:ascii="Times New Roman" w:hAnsi="Times New Roman" w:cs="Times New Roman"/>
          <w:color w:val="0000FF"/>
          <w:sz w:val="21"/>
          <w:szCs w:val="21"/>
        </w:rPr>
        <w:t>2016</w:t>
      </w:r>
      <w:r>
        <w:rPr>
          <w:rFonts w:ascii="Times New Roman" w:hAnsi="Times New Roman" w:cs="Times New Roman"/>
          <w:color w:val="000000" w:themeColor="text1"/>
          <w:sz w:val="21"/>
          <w:szCs w:val="21"/>
        </w:rPr>
        <w:t xml:space="preserve">) </w:t>
      </w:r>
      <w:del w:id="111" w:author="Editor" w:date="2016-02-10T20:03:00Z">
        <w:r>
          <w:rPr>
            <w:rFonts w:ascii="Times New Roman" w:hAnsi="Times New Roman" w:cs="Times New Roman"/>
            <w:sz w:val="21"/>
            <w:szCs w:val="21"/>
          </w:rPr>
          <w:delText xml:space="preserve">of </w:delText>
        </w:r>
      </w:del>
      <w:ins w:id="112" w:author="Editor" w:date="2016-02-10T20:03:00Z">
        <w:r>
          <w:rPr>
            <w:rFonts w:ascii="Times New Roman" w:hAnsi="Times New Roman" w:cs="Times New Roman"/>
            <w:sz w:val="21"/>
            <w:szCs w:val="21"/>
          </w:rPr>
          <w:t xml:space="preserve">for </w:t>
        </w:r>
      </w:ins>
      <w:r>
        <w:rPr>
          <w:rFonts w:ascii="Times New Roman" w:hAnsi="Times New Roman" w:cs="Times New Roman"/>
          <w:sz w:val="21"/>
          <w:szCs w:val="21"/>
        </w:rPr>
        <w:t>WDS</w:t>
      </w:r>
      <w:ins w:id="113" w:author="Editor" w:date="2016-02-10T20:03:00Z">
        <w:r>
          <w:rPr>
            <w:rFonts w:ascii="Times New Roman" w:hAnsi="Times New Roman" w:cs="Times New Roman"/>
            <w:sz w:val="21"/>
            <w:szCs w:val="21"/>
          </w:rPr>
          <w:t>s</w:t>
        </w:r>
      </w:ins>
      <w:r>
        <w:rPr>
          <w:rFonts w:ascii="Times New Roman" w:hAnsi="Times New Roman" w:cs="Times New Roman"/>
          <w:sz w:val="21"/>
          <w:szCs w:val="21"/>
        </w:rPr>
        <w:t xml:space="preserve"> have been proposed to find the optimal network topology or pipeline diameters</w:t>
      </w:r>
      <w:ins w:id="114" w:author="Editor" w:date="2016-02-10T20:03:00Z">
        <w:r>
          <w:rPr>
            <w:rFonts w:ascii="Times New Roman" w:hAnsi="Times New Roman" w:cs="Times New Roman"/>
            <w:sz w:val="21"/>
            <w:szCs w:val="21"/>
          </w:rPr>
          <w:t>,</w:t>
        </w:r>
      </w:ins>
      <w:r>
        <w:rPr>
          <w:rFonts w:ascii="Times New Roman" w:hAnsi="Times New Roman" w:cs="Times New Roman"/>
          <w:sz w:val="21"/>
          <w:szCs w:val="21"/>
        </w:rPr>
        <w:t xml:space="preserve"> subject to </w:t>
      </w:r>
      <w:ins w:id="115" w:author="Editor" w:date="2016-02-10T20:03:00Z">
        <w:r>
          <w:rPr>
            <w:rFonts w:ascii="Times New Roman" w:hAnsi="Times New Roman" w:cs="Times New Roman"/>
            <w:sz w:val="21"/>
            <w:szCs w:val="21"/>
          </w:rPr>
          <w:t xml:space="preserve">the </w:t>
        </w:r>
      </w:ins>
      <w:r>
        <w:rPr>
          <w:rFonts w:ascii="Times New Roman" w:hAnsi="Times New Roman" w:cs="Times New Roman"/>
          <w:sz w:val="21"/>
          <w:szCs w:val="21"/>
        </w:rPr>
        <w:t>connective reliability or water pressure constraints of users. However, the reliability or water pressure constraint</w:t>
      </w:r>
      <w:ins w:id="116" w:author="Editor" w:date="2016-02-10T20:03:00Z">
        <w:r>
          <w:rPr>
            <w:rFonts w:ascii="Times New Roman" w:hAnsi="Times New Roman" w:cs="Times New Roman"/>
            <w:sz w:val="21"/>
            <w:szCs w:val="21"/>
          </w:rPr>
          <w:t>s</w:t>
        </w:r>
      </w:ins>
      <w:r>
        <w:rPr>
          <w:rFonts w:ascii="Times New Roman" w:hAnsi="Times New Roman" w:cs="Times New Roman"/>
          <w:sz w:val="21"/>
          <w:szCs w:val="21"/>
        </w:rPr>
        <w:t xml:space="preserve"> of all users </w:t>
      </w:r>
      <w:del w:id="117" w:author="Editor" w:date="2016-02-10T20:03:00Z">
        <w:r>
          <w:rPr>
            <w:rFonts w:ascii="Times New Roman" w:hAnsi="Times New Roman" w:cs="Times New Roman"/>
            <w:sz w:val="21"/>
            <w:szCs w:val="21"/>
          </w:rPr>
          <w:delText xml:space="preserve">was </w:delText>
        </w:r>
      </w:del>
      <w:ins w:id="118" w:author="Editor" w:date="2016-02-10T20:03:00Z">
        <w:r>
          <w:rPr>
            <w:rFonts w:ascii="Times New Roman" w:hAnsi="Times New Roman" w:cs="Times New Roman"/>
            <w:sz w:val="21"/>
            <w:szCs w:val="21"/>
          </w:rPr>
          <w:t xml:space="preserve">were </w:t>
        </w:r>
      </w:ins>
      <w:r>
        <w:rPr>
          <w:rFonts w:ascii="Times New Roman" w:hAnsi="Times New Roman" w:cs="Times New Roman"/>
          <w:sz w:val="21"/>
          <w:szCs w:val="21"/>
        </w:rPr>
        <w:t>usually set equal in these optimization models</w:t>
      </w:r>
      <w:ins w:id="119" w:author="Editor" w:date="2016-02-10T20:03:00Z">
        <w:r>
          <w:rPr>
            <w:rFonts w:ascii="Times New Roman" w:hAnsi="Times New Roman" w:cs="Times New Roman"/>
            <w:sz w:val="21"/>
            <w:szCs w:val="21"/>
          </w:rPr>
          <w:t>;</w:t>
        </w:r>
      </w:ins>
      <w:del w:id="120" w:author="Editor" w:date="2016-02-10T20:03:00Z">
        <w:r>
          <w:rPr>
            <w:rFonts w:ascii="Times New Roman" w:hAnsi="Times New Roman" w:cs="Times New Roman"/>
            <w:sz w:val="21"/>
            <w:szCs w:val="21"/>
          </w:rPr>
          <w:delText>,</w:delText>
        </w:r>
      </w:del>
      <w:r>
        <w:rPr>
          <w:rFonts w:ascii="Times New Roman" w:hAnsi="Times New Roman" w:cs="Times New Roman"/>
          <w:sz w:val="21"/>
          <w:szCs w:val="21"/>
        </w:rPr>
        <w:t xml:space="preserve"> none of these models consider </w:t>
      </w:r>
      <w:ins w:id="121" w:author="Editor" w:date="2016-02-10T20:03: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demand individuations of users according to their importance classification. </w:t>
      </w:r>
      <w:ins w:id="122" w:author="Editor" w:date="2016-02-10T20:03:00Z">
        <w:r>
          <w:rPr>
            <w:rFonts w:ascii="Times New Roman" w:hAnsi="Times New Roman" w:cs="Times New Roman"/>
            <w:sz w:val="21"/>
            <w:szCs w:val="21"/>
          </w:rPr>
          <w:t xml:space="preserve">The </w:t>
        </w:r>
      </w:ins>
      <w:del w:id="123" w:author="Editor" w:date="2016-02-10T20:03:00Z">
        <w:r>
          <w:rPr>
            <w:rFonts w:ascii="Times New Roman" w:hAnsi="Times New Roman" w:cs="Times New Roman"/>
            <w:sz w:val="21"/>
            <w:szCs w:val="21"/>
          </w:rPr>
          <w:delText>D</w:delText>
        </w:r>
      </w:del>
      <w:ins w:id="124" w:author="Editor" w:date="2016-02-10T20:03:00Z">
        <w:r>
          <w:rPr>
            <w:rFonts w:ascii="Times New Roman" w:hAnsi="Times New Roman" w:cs="Times New Roman"/>
            <w:sz w:val="21"/>
            <w:szCs w:val="21"/>
          </w:rPr>
          <w:t>d</w:t>
        </w:r>
      </w:ins>
      <w:r>
        <w:rPr>
          <w:rFonts w:ascii="Times New Roman" w:hAnsi="Times New Roman" w:cs="Times New Roman"/>
          <w:sz w:val="21"/>
          <w:szCs w:val="21"/>
        </w:rPr>
        <w:t xml:space="preserve">ecision variables of these optimization design models were the diameters of </w:t>
      </w:r>
      <w:ins w:id="125" w:author="Editor" w:date="2016-02-10T20:03: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pipelines, which are important factors affecting the hydraulic performance of </w:t>
      </w:r>
      <w:ins w:id="126" w:author="Editor" w:date="2016-02-10T20:03:00Z">
        <w:r>
          <w:rPr>
            <w:rFonts w:ascii="Times New Roman" w:hAnsi="Times New Roman" w:cs="Times New Roman"/>
            <w:sz w:val="21"/>
            <w:szCs w:val="21"/>
          </w:rPr>
          <w:t xml:space="preserve">the </w:t>
        </w:r>
      </w:ins>
      <w:r>
        <w:rPr>
          <w:rFonts w:ascii="Times New Roman" w:hAnsi="Times New Roman" w:cs="Times New Roman"/>
          <w:sz w:val="21"/>
          <w:szCs w:val="21"/>
        </w:rPr>
        <w:t xml:space="preserve">WDS, but cannot provide seismic resistance requirements for the structural design of </w:t>
      </w:r>
      <w:ins w:id="127" w:author="Editor" w:date="2016-02-10T20:03: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pipelines. </w:t>
      </w:r>
    </w:p>
    <w:p>
      <w:pPr>
        <w:ind w:firstLineChars="200" w:firstLine="420"/>
        <w:rPr>
          <w:rFonts w:ascii="Times New Roman" w:hAnsi="Times New Roman" w:cs="Times New Roman"/>
          <w:kern w:val="0"/>
          <w:sz w:val="21"/>
          <w:szCs w:val="21"/>
        </w:rPr>
      </w:pPr>
      <w:r>
        <w:rPr>
          <w:rFonts w:ascii="Times New Roman" w:hAnsi="Times New Roman" w:cs="Times New Roman"/>
          <w:sz w:val="21"/>
          <w:szCs w:val="21"/>
        </w:rPr>
        <w:t>In this paper</w:t>
      </w:r>
      <w:ins w:id="128" w:author="Editor" w:date="2016-02-10T20:04:00Z">
        <w:r>
          <w:rPr>
            <w:rFonts w:ascii="Times New Roman" w:hAnsi="Times New Roman" w:cs="Times New Roman"/>
            <w:sz w:val="21"/>
            <w:szCs w:val="21"/>
          </w:rPr>
          <w:t>,</w:t>
        </w:r>
      </w:ins>
      <w:r>
        <w:rPr>
          <w:rFonts w:ascii="Times New Roman" w:hAnsi="Times New Roman" w:cs="Times New Roman"/>
          <w:sz w:val="21"/>
          <w:szCs w:val="21"/>
        </w:rPr>
        <w:t xml:space="preserve"> we present a framework for </w:t>
      </w:r>
      <w:ins w:id="129" w:author="Editor" w:date="2016-02-10T20:04:00Z">
        <w:r>
          <w:rPr>
            <w:rFonts w:ascii="Times New Roman" w:hAnsi="Times New Roman" w:cs="Times New Roman"/>
            <w:sz w:val="21"/>
            <w:szCs w:val="21"/>
          </w:rPr>
          <w:t xml:space="preserve">the </w:t>
        </w:r>
      </w:ins>
      <w:r>
        <w:rPr>
          <w:rFonts w:ascii="Times New Roman" w:hAnsi="Times New Roman" w:cs="Times New Roman"/>
          <w:sz w:val="21"/>
          <w:szCs w:val="21"/>
        </w:rPr>
        <w:t>seismic performance-based design of WDS</w:t>
      </w:r>
      <w:ins w:id="130" w:author="Editor" w:date="2016-02-10T20:04:00Z">
        <w:r>
          <w:rPr>
            <w:rFonts w:ascii="Times New Roman" w:hAnsi="Times New Roman" w:cs="Times New Roman"/>
            <w:sz w:val="21"/>
            <w:szCs w:val="21"/>
          </w:rPr>
          <w:t>s</w:t>
        </w:r>
      </w:ins>
      <w:r>
        <w:rPr>
          <w:rFonts w:ascii="Times New Roman" w:hAnsi="Times New Roman" w:cs="Times New Roman"/>
          <w:sz w:val="21"/>
          <w:szCs w:val="21"/>
        </w:rPr>
        <w:t xml:space="preserve"> by considering </w:t>
      </w:r>
      <w:ins w:id="131" w:author="Editor" w:date="2016-02-10T20:04:00Z">
        <w:r>
          <w:rPr>
            <w:rFonts w:ascii="Times New Roman" w:hAnsi="Times New Roman" w:cs="Times New Roman"/>
            <w:sz w:val="21"/>
            <w:szCs w:val="21"/>
          </w:rPr>
          <w:t xml:space="preserve">the </w:t>
        </w:r>
      </w:ins>
      <w:r>
        <w:rPr>
          <w:rFonts w:ascii="Times New Roman" w:hAnsi="Times New Roman" w:cs="Times New Roman"/>
          <w:sz w:val="21"/>
          <w:szCs w:val="21"/>
        </w:rPr>
        <w:t>importance classification of users</w:t>
      </w:r>
      <w:del w:id="132" w:author="Editor" w:date="2016-02-10T20:04:00Z">
        <w:r>
          <w:rPr>
            <w:rFonts w:ascii="Times New Roman" w:hAnsi="Times New Roman" w:cs="Times New Roman"/>
            <w:sz w:val="21"/>
            <w:szCs w:val="21"/>
          </w:rPr>
          <w:delText>,</w:delText>
        </w:r>
      </w:del>
      <w:r>
        <w:rPr>
          <w:rFonts w:ascii="Times New Roman" w:hAnsi="Times New Roman" w:cs="Times New Roman"/>
          <w:sz w:val="21"/>
          <w:szCs w:val="21"/>
        </w:rPr>
        <w:t xml:space="preserve"> and including </w:t>
      </w:r>
      <w:ins w:id="133" w:author="Editor" w:date="2016-02-10T20:04: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resistance requirements of pipelines as decision variables in an improved optimization design model. The importance assessment model of users is established by considering normal operation and post-earthquake functional requirements. </w:t>
      </w:r>
      <w:del w:id="134" w:author="Editor" w:date="2016-02-10T20:04:00Z">
        <w:r>
          <w:rPr>
            <w:rFonts w:ascii="Times New Roman" w:hAnsi="Times New Roman" w:cs="Times New Roman"/>
            <w:sz w:val="21"/>
            <w:szCs w:val="21"/>
          </w:rPr>
          <w:delText>S</w:delText>
        </w:r>
      </w:del>
      <w:ins w:id="135" w:author="Editor" w:date="2016-02-10T20:04:00Z">
        <w:r>
          <w:rPr>
            <w:rFonts w:ascii="Times New Roman" w:hAnsi="Times New Roman" w:cs="Times New Roman"/>
            <w:sz w:val="21"/>
            <w:szCs w:val="21"/>
          </w:rPr>
          <w:t>The s</w:t>
        </w:r>
      </w:ins>
      <w:r>
        <w:rPr>
          <w:rFonts w:ascii="Times New Roman" w:hAnsi="Times New Roman" w:cs="Times New Roman"/>
          <w:kern w:val="0"/>
          <w:sz w:val="21"/>
          <w:szCs w:val="21"/>
        </w:rPr>
        <w:t xml:space="preserve">eismic resistance variety of pipeline structures and </w:t>
      </w:r>
      <w:r>
        <w:rPr>
          <w:rFonts w:ascii="Times New Roman" w:hAnsi="Times New Roman" w:cs="Times New Roman"/>
          <w:sz w:val="21"/>
          <w:szCs w:val="21"/>
        </w:rPr>
        <w:t xml:space="preserve">its impacts on costs are illustrated by seismic performance-cost curves of </w:t>
      </w:r>
      <w:ins w:id="136" w:author="Editor" w:date="2016-02-10T20:04:00Z">
        <w:r>
          <w:rPr>
            <w:rFonts w:ascii="Times New Roman" w:hAnsi="Times New Roman" w:cs="Times New Roman"/>
            <w:sz w:val="21"/>
            <w:szCs w:val="21"/>
          </w:rPr>
          <w:t xml:space="preserve">a </w:t>
        </w:r>
      </w:ins>
      <w:r>
        <w:rPr>
          <w:rFonts w:ascii="Times New Roman" w:hAnsi="Times New Roman" w:cs="Times New Roman"/>
          <w:sz w:val="21"/>
          <w:szCs w:val="21"/>
        </w:rPr>
        <w:t xml:space="preserve">ductile iron pipeline with socket joints. </w:t>
      </w:r>
    </w:p>
    <w:p>
      <w:pPr>
        <w:ind w:firstLineChars="200" w:firstLine="420"/>
        <w:rPr>
          <w:rFonts w:ascii="Times New Roman" w:hAnsi="Times New Roman" w:cs="Times New Roman"/>
          <w:sz w:val="21"/>
          <w:szCs w:val="21"/>
        </w:rPr>
      </w:pPr>
      <w:r>
        <w:rPr>
          <w:rFonts w:ascii="Times New Roman" w:hAnsi="Times New Roman" w:cs="Times New Roman"/>
          <w:sz w:val="21"/>
          <w:szCs w:val="21"/>
        </w:rPr>
        <w:lastRenderedPageBreak/>
        <w:t xml:space="preserve">The rest of this study is organized as follows. The framework for </w:t>
      </w:r>
      <w:ins w:id="137" w:author="Editor" w:date="2016-02-10T20:04:00Z">
        <w:r>
          <w:rPr>
            <w:rFonts w:ascii="Times New Roman" w:hAnsi="Times New Roman" w:cs="Times New Roman"/>
            <w:sz w:val="21"/>
            <w:szCs w:val="21"/>
          </w:rPr>
          <w:t xml:space="preserve">the </w:t>
        </w:r>
      </w:ins>
      <w:r>
        <w:rPr>
          <w:rFonts w:ascii="Times New Roman" w:hAnsi="Times New Roman" w:cs="Times New Roman"/>
          <w:sz w:val="21"/>
          <w:szCs w:val="21"/>
        </w:rPr>
        <w:t>seismic performance-based design of WDS</w:t>
      </w:r>
      <w:ins w:id="138" w:author="Editor" w:date="2016-02-10T20:04:00Z">
        <w:r>
          <w:rPr>
            <w:rFonts w:ascii="Times New Roman" w:hAnsi="Times New Roman" w:cs="Times New Roman"/>
            <w:sz w:val="21"/>
            <w:szCs w:val="21"/>
          </w:rPr>
          <w:t>s</w:t>
        </w:r>
      </w:ins>
      <w:r>
        <w:rPr>
          <w:rFonts w:ascii="Times New Roman" w:hAnsi="Times New Roman" w:cs="Times New Roman"/>
          <w:sz w:val="21"/>
          <w:szCs w:val="21"/>
        </w:rPr>
        <w:t xml:space="preserve"> </w:t>
      </w:r>
      <w:del w:id="139" w:author="Editor" w:date="2016-02-10T20:04:00Z">
        <w:r>
          <w:rPr>
            <w:rFonts w:ascii="Times New Roman" w:hAnsi="Times New Roman" w:cs="Times New Roman"/>
            <w:sz w:val="21"/>
            <w:szCs w:val="21"/>
          </w:rPr>
          <w:delText xml:space="preserve">and </w:delText>
        </w:r>
      </w:del>
      <w:r>
        <w:rPr>
          <w:rFonts w:ascii="Times New Roman" w:hAnsi="Times New Roman" w:cs="Times New Roman"/>
          <w:sz w:val="21"/>
          <w:szCs w:val="21"/>
        </w:rPr>
        <w:t xml:space="preserve">is described in section 1. A comprehensive model to evaluate </w:t>
      </w:r>
      <w:ins w:id="140" w:author="Editor" w:date="2016-02-10T20:13:00Z">
        <w:r>
          <w:rPr>
            <w:rFonts w:ascii="Times New Roman" w:hAnsi="Times New Roman" w:cs="Times New Roman"/>
            <w:sz w:val="21"/>
            <w:szCs w:val="21"/>
          </w:rPr>
          <w:t xml:space="preserve">the </w:t>
        </w:r>
      </w:ins>
      <w:r>
        <w:rPr>
          <w:rFonts w:ascii="Times New Roman" w:hAnsi="Times New Roman" w:cs="Times New Roman"/>
          <w:sz w:val="21"/>
          <w:szCs w:val="21"/>
        </w:rPr>
        <w:t xml:space="preserve">importance values of users is provided in section 2. </w:t>
      </w:r>
      <w:ins w:id="141" w:author="Editor" w:date="2016-02-10T20:13:00Z">
        <w:r>
          <w:rPr>
            <w:rFonts w:ascii="Times New Roman" w:hAnsi="Times New Roman" w:cs="Times New Roman"/>
            <w:sz w:val="21"/>
            <w:szCs w:val="21"/>
          </w:rPr>
          <w:t xml:space="preserve">The </w:t>
        </w:r>
      </w:ins>
      <w:del w:id="142" w:author="Editor" w:date="2016-02-10T20:14:00Z">
        <w:r>
          <w:rPr>
            <w:rFonts w:ascii="Times New Roman" w:hAnsi="Times New Roman" w:cs="Times New Roman"/>
            <w:kern w:val="0"/>
            <w:sz w:val="21"/>
            <w:szCs w:val="21"/>
          </w:rPr>
          <w:delText>S</w:delText>
        </w:r>
      </w:del>
      <w:ins w:id="143" w:author="Editor" w:date="2016-02-10T20:14:00Z">
        <w:r>
          <w:rPr>
            <w:rFonts w:ascii="Times New Roman" w:hAnsi="Times New Roman" w:cs="Times New Roman"/>
            <w:kern w:val="0"/>
            <w:sz w:val="21"/>
            <w:szCs w:val="21"/>
          </w:rPr>
          <w:t>s</w:t>
        </w:r>
      </w:ins>
      <w:r>
        <w:rPr>
          <w:rFonts w:ascii="Times New Roman" w:hAnsi="Times New Roman" w:cs="Times New Roman"/>
          <w:kern w:val="0"/>
          <w:sz w:val="21"/>
          <w:szCs w:val="21"/>
        </w:rPr>
        <w:t>eismic resistance performance-cost curves of pipelines are illustrated</w:t>
      </w:r>
      <w:r>
        <w:rPr>
          <w:rFonts w:ascii="Times New Roman" w:hAnsi="Times New Roman" w:cs="Times New Roman"/>
          <w:sz w:val="21"/>
          <w:szCs w:val="21"/>
        </w:rPr>
        <w:t xml:space="preserve"> in section 3. An improved seismic optimization design model considering </w:t>
      </w:r>
      <w:ins w:id="144" w:author="Editor" w:date="2016-02-10T20:14: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demand individuations of users is proposed in section 4. Section 5 presents the application results of </w:t>
      </w:r>
      <w:ins w:id="145" w:author="Editor" w:date="2016-02-10T20:14:00Z">
        <w:r>
          <w:rPr>
            <w:rFonts w:ascii="Times New Roman" w:hAnsi="Times New Roman" w:cs="Times New Roman"/>
            <w:sz w:val="21"/>
            <w:szCs w:val="21"/>
          </w:rPr>
          <w:t xml:space="preserve">a </w:t>
        </w:r>
      </w:ins>
      <w:r>
        <w:rPr>
          <w:rFonts w:ascii="Times New Roman" w:hAnsi="Times New Roman" w:cs="Times New Roman"/>
          <w:sz w:val="21"/>
          <w:szCs w:val="21"/>
        </w:rPr>
        <w:t xml:space="preserve">case study, in which the network topology and structural resistance requirements of pipelines are determined for seismic security purposes. </w:t>
      </w:r>
    </w:p>
    <w:p>
      <w:pPr>
        <w:pStyle w:val="Heading1"/>
        <w:rPr>
          <w:b w:val="0"/>
        </w:rPr>
      </w:pPr>
      <w:r>
        <w:t>1 Framework for seismic performance-based design of WDS</w:t>
      </w:r>
      <w:ins w:id="146" w:author="Editor" w:date="2016-02-10T20:14:00Z">
        <w:r>
          <w:t>s</w:t>
        </w:r>
      </w:ins>
    </w:p>
    <w:p>
      <w:pPr>
        <w:rPr>
          <w:rFonts w:ascii="Times New Roman" w:hAnsi="Times New Roman" w:cs="Times New Roman"/>
          <w:sz w:val="21"/>
          <w:szCs w:val="21"/>
        </w:rPr>
      </w:pPr>
      <w:r>
        <w:rPr>
          <w:rFonts w:ascii="Times New Roman" w:hAnsi="Times New Roman" w:cs="Times New Roman"/>
          <w:sz w:val="21"/>
          <w:szCs w:val="21"/>
        </w:rPr>
        <w:t>The layout of WDS pipelines can be represented by an algebra</w:t>
      </w:r>
      <w:ins w:id="147" w:author="Editor" w:date="2016-02-10T20:14:00Z">
        <w:r>
          <w:rPr>
            <w:rFonts w:ascii="Times New Roman" w:hAnsi="Times New Roman" w:cs="Times New Roman"/>
            <w:sz w:val="21"/>
            <w:szCs w:val="21"/>
          </w:rPr>
          <w:t>ic</w:t>
        </w:r>
      </w:ins>
      <w:r>
        <w:rPr>
          <w:rFonts w:ascii="Times New Roman" w:hAnsi="Times New Roman" w:cs="Times New Roman"/>
          <w:sz w:val="21"/>
          <w:szCs w:val="21"/>
        </w:rPr>
        <w:t xml:space="preserve"> network. In the network, pipelines are treated as arcs, purified water treatment plants are treated as source nodes, </w:t>
      </w:r>
      <w:ins w:id="148" w:author="Editor" w:date="2016-02-10T20:14:00Z">
        <w:r>
          <w:rPr>
            <w:rFonts w:ascii="Times New Roman" w:hAnsi="Times New Roman" w:cs="Times New Roman"/>
            <w:sz w:val="21"/>
            <w:szCs w:val="21"/>
          </w:rPr>
          <w:t xml:space="preserve">and the </w:t>
        </w:r>
      </w:ins>
      <w:r>
        <w:rPr>
          <w:rFonts w:ascii="Times New Roman" w:hAnsi="Times New Roman" w:cs="Times New Roman"/>
          <w:sz w:val="21"/>
          <w:szCs w:val="21"/>
        </w:rPr>
        <w:t>centralized water supply point and the cross</w:t>
      </w:r>
      <w:ins w:id="149" w:author="Editor" w:date="2016-02-10T20:14:00Z">
        <w:r>
          <w:rPr>
            <w:rFonts w:ascii="Times New Roman" w:hAnsi="Times New Roman" w:cs="Times New Roman"/>
            <w:sz w:val="21"/>
            <w:szCs w:val="21"/>
          </w:rPr>
          <w:t>es</w:t>
        </w:r>
      </w:ins>
      <w:r>
        <w:rPr>
          <w:rFonts w:ascii="Times New Roman" w:hAnsi="Times New Roman" w:cs="Times New Roman"/>
          <w:sz w:val="21"/>
          <w:szCs w:val="21"/>
        </w:rPr>
        <w:t xml:space="preserve"> or tees of pipelines are treated as user nodes. Arcs may suffer damage</w:t>
      </w:r>
      <w:del w:id="150" w:author="Editor" w:date="2016-02-10T20:14:00Z">
        <w:r>
          <w:rPr>
            <w:rFonts w:ascii="Times New Roman" w:hAnsi="Times New Roman" w:cs="Times New Roman"/>
            <w:sz w:val="21"/>
            <w:szCs w:val="21"/>
          </w:rPr>
          <w:delText>s</w:delText>
        </w:r>
      </w:del>
      <w:r>
        <w:rPr>
          <w:rFonts w:ascii="Times New Roman" w:hAnsi="Times New Roman" w:cs="Times New Roman"/>
          <w:sz w:val="21"/>
          <w:szCs w:val="21"/>
        </w:rPr>
        <w:t xml:space="preserve"> due to seismic damage</w:t>
      </w:r>
      <w:del w:id="151" w:author="Editor" w:date="2016-02-10T20:14:00Z">
        <w:r>
          <w:rPr>
            <w:rFonts w:ascii="Times New Roman" w:hAnsi="Times New Roman" w:cs="Times New Roman"/>
            <w:sz w:val="21"/>
            <w:szCs w:val="21"/>
          </w:rPr>
          <w:delText>s of</w:delText>
        </w:r>
      </w:del>
      <w:ins w:id="152" w:author="Editor" w:date="2016-02-10T20:14:00Z">
        <w:r>
          <w:rPr>
            <w:rFonts w:ascii="Times New Roman" w:hAnsi="Times New Roman" w:cs="Times New Roman"/>
            <w:sz w:val="21"/>
            <w:szCs w:val="21"/>
          </w:rPr>
          <w:t xml:space="preserve"> to the</w:t>
        </w:r>
      </w:ins>
      <w:r>
        <w:rPr>
          <w:rFonts w:ascii="Times New Roman" w:hAnsi="Times New Roman" w:cs="Times New Roman"/>
          <w:sz w:val="21"/>
          <w:szCs w:val="21"/>
        </w:rPr>
        <w:t xml:space="preserve"> pipeline structure. Nodes are assumed to be perfectly reliable. Fig. </w:t>
      </w:r>
      <w:r>
        <w:rPr>
          <w:rFonts w:ascii="Times New Roman" w:hAnsi="Times New Roman" w:cs="Times New Roman"/>
          <w:color w:val="0000FF"/>
          <w:sz w:val="21"/>
          <w:szCs w:val="21"/>
        </w:rPr>
        <w:t>1</w:t>
      </w:r>
      <w:r>
        <w:rPr>
          <w:rFonts w:ascii="Times New Roman" w:hAnsi="Times New Roman" w:cs="Times New Roman"/>
          <w:sz w:val="21"/>
          <w:szCs w:val="21"/>
        </w:rPr>
        <w:t xml:space="preserve"> shows the flowchart of the seismic performance-based design model proposed by this study. There are six main steps in the proposed model. The inten</w:t>
      </w:r>
      <w:ins w:id="153" w:author="Editor" w:date="2016-02-10T20:14:00Z">
        <w:r>
          <w:rPr>
            <w:rFonts w:ascii="Times New Roman" w:hAnsi="Times New Roman" w:cs="Times New Roman"/>
            <w:sz w:val="21"/>
            <w:szCs w:val="21"/>
          </w:rPr>
          <w:t>t</w:t>
        </w:r>
      </w:ins>
      <w:del w:id="154" w:author="Editor" w:date="2016-02-10T20:14:00Z">
        <w:r>
          <w:rPr>
            <w:rFonts w:ascii="Times New Roman" w:hAnsi="Times New Roman" w:cs="Times New Roman"/>
            <w:sz w:val="21"/>
            <w:szCs w:val="21"/>
          </w:rPr>
          <w:delText>s</w:delText>
        </w:r>
      </w:del>
      <w:r>
        <w:rPr>
          <w:rFonts w:ascii="Times New Roman" w:hAnsi="Times New Roman" w:cs="Times New Roman"/>
          <w:sz w:val="21"/>
          <w:szCs w:val="21"/>
        </w:rPr>
        <w:t xml:space="preserve">ion of each step is explained as follows. The seismic performance objective of </w:t>
      </w:r>
      <w:ins w:id="155" w:author="Editor" w:date="2016-02-10T20:14:00Z">
        <w:r>
          <w:rPr>
            <w:rFonts w:ascii="Times New Roman" w:hAnsi="Times New Roman" w:cs="Times New Roman"/>
            <w:sz w:val="21"/>
            <w:szCs w:val="21"/>
          </w:rPr>
          <w:t xml:space="preserve">the </w:t>
        </w:r>
      </w:ins>
      <w:r>
        <w:rPr>
          <w:rFonts w:ascii="Times New Roman" w:hAnsi="Times New Roman" w:cs="Times New Roman"/>
          <w:sz w:val="21"/>
          <w:szCs w:val="21"/>
        </w:rPr>
        <w:t xml:space="preserve">WDS should be proposed by </w:t>
      </w:r>
      <w:ins w:id="156" w:author="Editor" w:date="2016-02-10T20:15:00Z">
        <w:r>
          <w:rPr>
            <w:rFonts w:ascii="Times New Roman" w:hAnsi="Times New Roman" w:cs="Times New Roman"/>
            <w:sz w:val="21"/>
            <w:szCs w:val="21"/>
          </w:rPr>
          <w:t xml:space="preserve">the </w:t>
        </w:r>
      </w:ins>
      <w:r>
        <w:rPr>
          <w:rFonts w:ascii="Times New Roman" w:hAnsi="Times New Roman" w:cs="Times New Roman"/>
          <w:sz w:val="21"/>
          <w:szCs w:val="21"/>
        </w:rPr>
        <w:t xml:space="preserve">functional requirements of user nodes rather than </w:t>
      </w:r>
      <w:ins w:id="157" w:author="Editor" w:date="2016-02-10T20:15:00Z">
        <w:r>
          <w:rPr>
            <w:rFonts w:ascii="Times New Roman" w:hAnsi="Times New Roman" w:cs="Times New Roman"/>
            <w:sz w:val="21"/>
            <w:szCs w:val="21"/>
          </w:rPr>
          <w:t xml:space="preserve">the </w:t>
        </w:r>
      </w:ins>
      <w:r>
        <w:rPr>
          <w:rFonts w:ascii="Times New Roman" w:hAnsi="Times New Roman" w:cs="Times New Roman"/>
          <w:sz w:val="21"/>
          <w:szCs w:val="21"/>
        </w:rPr>
        <w:t xml:space="preserve">structural resistance of pipelines. Therefore, the fortification criterion is </w:t>
      </w:r>
      <w:ins w:id="158" w:author="Editor" w:date="2016-02-10T20:15:00Z">
        <w:r>
          <w:rPr>
            <w:rFonts w:ascii="Times New Roman" w:hAnsi="Times New Roman" w:cs="Times New Roman"/>
            <w:sz w:val="21"/>
            <w:szCs w:val="21"/>
          </w:rPr>
          <w:t xml:space="preserve">first </w:t>
        </w:r>
      </w:ins>
      <w:r>
        <w:rPr>
          <w:rFonts w:ascii="Times New Roman" w:hAnsi="Times New Roman" w:cs="Times New Roman"/>
          <w:sz w:val="21"/>
          <w:szCs w:val="21"/>
        </w:rPr>
        <w:t xml:space="preserve">determined according to the </w:t>
      </w:r>
      <w:bookmarkStart w:id="159" w:name="OLE_LINK3"/>
      <w:bookmarkStart w:id="160" w:name="OLE_LINK4"/>
      <w:r>
        <w:rPr>
          <w:rFonts w:ascii="Times New Roman" w:hAnsi="Times New Roman" w:cs="Times New Roman"/>
          <w:sz w:val="21"/>
          <w:szCs w:val="21"/>
        </w:rPr>
        <w:t xml:space="preserve">importance </w:t>
      </w:r>
      <w:bookmarkEnd w:id="159"/>
      <w:bookmarkEnd w:id="160"/>
      <w:r>
        <w:rPr>
          <w:rFonts w:ascii="Times New Roman" w:hAnsi="Times New Roman" w:cs="Times New Roman"/>
          <w:sz w:val="21"/>
          <w:szCs w:val="21"/>
        </w:rPr>
        <w:t xml:space="preserve">classification of user nodes </w:t>
      </w:r>
      <w:del w:id="161" w:author="Editor" w:date="2016-02-10T20:15:00Z">
        <w:r>
          <w:rPr>
            <w:rFonts w:ascii="Times New Roman" w:hAnsi="Times New Roman" w:cs="Times New Roman"/>
            <w:sz w:val="21"/>
            <w:szCs w:val="21"/>
          </w:rPr>
          <w:delText xml:space="preserve">firstly </w:delText>
        </w:r>
      </w:del>
      <w:r>
        <w:rPr>
          <w:rFonts w:ascii="Times New Roman" w:hAnsi="Times New Roman" w:cs="Times New Roman"/>
          <w:sz w:val="21"/>
          <w:szCs w:val="21"/>
        </w:rPr>
        <w:t xml:space="preserve">by step 1 and 2. </w:t>
      </w:r>
      <w:ins w:id="162" w:author="Editor" w:date="2016-02-10T20:15:00Z">
        <w:r>
          <w:rPr>
            <w:rFonts w:ascii="Times New Roman" w:hAnsi="Times New Roman" w:cs="Times New Roman"/>
            <w:sz w:val="21"/>
            <w:szCs w:val="21"/>
          </w:rPr>
          <w:t xml:space="preserve">The </w:t>
        </w:r>
      </w:ins>
      <w:del w:id="163" w:author="Editor" w:date="2016-02-10T20:15:00Z">
        <w:r>
          <w:rPr>
            <w:rFonts w:ascii="Times New Roman" w:hAnsi="Times New Roman" w:cs="Times New Roman"/>
            <w:sz w:val="21"/>
            <w:szCs w:val="21"/>
          </w:rPr>
          <w:delText>C</w:delText>
        </w:r>
      </w:del>
      <w:ins w:id="164" w:author="Editor" w:date="2016-02-10T20:15:00Z">
        <w:r>
          <w:rPr>
            <w:rFonts w:ascii="Times New Roman" w:hAnsi="Times New Roman" w:cs="Times New Roman"/>
            <w:sz w:val="21"/>
            <w:szCs w:val="21"/>
          </w:rPr>
          <w:t>c</w:t>
        </w:r>
      </w:ins>
      <w:r>
        <w:rPr>
          <w:rFonts w:ascii="Times New Roman" w:hAnsi="Times New Roman" w:cs="Times New Roman"/>
          <w:sz w:val="21"/>
          <w:szCs w:val="21"/>
        </w:rPr>
        <w:t xml:space="preserve">omprehensive importance values of user nodes are calculated in step 1, based on which the classification of user nodes can be executed. Among </w:t>
      </w:r>
      <w:ins w:id="165" w:author="Editor" w:date="2016-02-10T20:15:00Z">
        <w:r>
          <w:rPr>
            <w:rFonts w:ascii="Times New Roman" w:hAnsi="Times New Roman" w:cs="Times New Roman"/>
            <w:sz w:val="21"/>
            <w:szCs w:val="21"/>
          </w:rPr>
          <w:t xml:space="preserve">the </w:t>
        </w:r>
      </w:ins>
      <w:r>
        <w:rPr>
          <w:rFonts w:ascii="Times New Roman" w:hAnsi="Times New Roman" w:cs="Times New Roman"/>
          <w:sz w:val="21"/>
          <w:szCs w:val="21"/>
        </w:rPr>
        <w:t xml:space="preserve">system performance assessment methods that can be used as the post-earthquake performance criteria of user nodes, </w:t>
      </w:r>
      <w:ins w:id="166" w:author="Editor" w:date="2016-02-10T20:15:00Z">
        <w:r>
          <w:rPr>
            <w:rFonts w:ascii="Times New Roman" w:hAnsi="Times New Roman" w:cs="Times New Roman"/>
            <w:sz w:val="21"/>
            <w:szCs w:val="21"/>
          </w:rPr>
          <w:t xml:space="preserve">the </w:t>
        </w:r>
      </w:ins>
      <w:r>
        <w:rPr>
          <w:rFonts w:ascii="Times New Roman" w:hAnsi="Times New Roman" w:cs="Times New Roman"/>
          <w:sz w:val="21"/>
          <w:szCs w:val="21"/>
        </w:rPr>
        <w:t xml:space="preserve">network connective reliability of user nodes is chosen as the performance criterion. The performance objectives of user nodes with different importance classifications are determined in step 2 by the decision makers. </w:t>
      </w:r>
    </w:p>
    <w:p>
      <w:pPr>
        <w:jc w:val="center"/>
        <w:rPr>
          <w:rFonts w:ascii="Times New Roman" w:hAnsi="Times New Roman" w:cs="Times New Roman"/>
          <w:sz w:val="24"/>
        </w:rPr>
      </w:pPr>
      <w:r>
        <w:rPr>
          <w:lang w:eastAsia="en-US"/>
        </w:rPr>
        <w:lastRenderedPageBreak/>
        <mc:AlternateContent>
          <mc:Choice Requires="wpc">
            <w:drawing>
              <wp:inline distT="0" distB="0" distL="0" distR="0">
                <wp:extent cx="5121762" cy="3966139"/>
                <wp:effectExtent l="0" t="0" r="0" b="0"/>
                <wp:docPr id="93" name="画布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1" name="Text Box 54"/>
                        <wps:cNvSpPr txBox="1">
                          <a:spLocks noChangeArrowheads="1"/>
                        </wps:cNvSpPr>
                        <wps:spPr bwMode="auto">
                          <a:xfrm>
                            <a:off x="1529873" y="37948"/>
                            <a:ext cx="3249677" cy="322756"/>
                          </a:xfrm>
                          <a:prstGeom prst="rect">
                            <a:avLst/>
                          </a:prstGeom>
                          <a:solidFill>
                            <a:srgbClr val="EAEAEA"/>
                          </a:solidFill>
                          <a:ln w="3175">
                            <a:solidFill>
                              <a:srgbClr val="000000"/>
                            </a:solidFill>
                            <a:miter lim="800000"/>
                            <a:headEnd/>
                            <a:tailEnd/>
                          </a:ln>
                          <a:effectLst/>
                          <a:extLst/>
                        </wps:spPr>
                        <wps:txbx>
                          <w:txbxContent>
                            <w:p>
                              <w:pPr>
                                <w:autoSpaceDE w:val="0"/>
                                <w:autoSpaceDN w:val="0"/>
                                <w:adjustRightInd w:val="0"/>
                                <w:snapToGri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Importance classifications of user nodes considering post- earthquake function.</w:t>
                              </w:r>
                            </w:p>
                          </w:txbxContent>
                        </wps:txbx>
                        <wps:bodyPr rot="0" vert="horz" wrap="square" lIns="56693" tIns="28346" rIns="56693" bIns="28346" anchor="t" anchorCtr="0" upright="1">
                          <a:spAutoFit/>
                        </wps:bodyPr>
                      </wps:wsp>
                      <wps:wsp>
                        <wps:cNvPr id="32" name="Text Box 55"/>
                        <wps:cNvSpPr txBox="1">
                          <a:spLocks noChangeArrowheads="1"/>
                        </wps:cNvSpPr>
                        <wps:spPr bwMode="auto">
                          <a:xfrm>
                            <a:off x="1537622" y="491900"/>
                            <a:ext cx="3242636" cy="301801"/>
                          </a:xfrm>
                          <a:prstGeom prst="rect">
                            <a:avLst/>
                          </a:prstGeom>
                          <a:solidFill>
                            <a:srgbClr val="EAEAEA"/>
                          </a:solidFill>
                          <a:ln w="3175">
                            <a:solidFill>
                              <a:srgbClr val="000000"/>
                            </a:solidFill>
                            <a:miter lim="800000"/>
                            <a:headEnd/>
                            <a:tailEnd/>
                          </a:ln>
                          <a:effectLst/>
                          <a:extLst/>
                        </wps:spPr>
                        <wps:txbx>
                          <w:txbxContent>
                            <w:p>
                              <w:pPr>
                                <w:autoSpaceDE w:val="0"/>
                                <w:autoSpaceDN w:val="0"/>
                                <w:adjustRightIn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Determine seismic performance design</w:t>
                              </w:r>
                              <w:r>
                                <w:rPr>
                                  <w:rFonts w:ascii="Times New Roman" w:hAnsi="Times New Roman" w:cs="Times New Roman" w:hint="eastAsia"/>
                                  <w:bCs/>
                                  <w:color w:val="000000"/>
                                  <w:sz w:val="18"/>
                                  <w:szCs w:val="18"/>
                                </w:rPr>
                                <w:t xml:space="preserve"> objective</w:t>
                              </w:r>
                              <w:r>
                                <w:rPr>
                                  <w:rFonts w:ascii="Times New Roman" w:hAnsi="Times New Roman" w:cs="Times New Roman"/>
                                  <w:bCs/>
                                  <w:color w:val="000000"/>
                                  <w:sz w:val="18"/>
                                  <w:szCs w:val="18"/>
                                </w:rPr>
                                <w:t>s of user nodes.</w:t>
                              </w:r>
                            </w:p>
                          </w:txbxContent>
                        </wps:txbx>
                        <wps:bodyPr rot="0" vert="horz" wrap="square" lIns="56693" tIns="28346" rIns="56693" bIns="28346" anchor="t" anchorCtr="0" upright="1">
                          <a:spAutoFit/>
                        </wps:bodyPr>
                      </wps:wsp>
                      <wps:wsp>
                        <wps:cNvPr id="33" name="Text Box 56"/>
                        <wps:cNvSpPr txBox="1">
                          <a:spLocks noChangeArrowheads="1"/>
                        </wps:cNvSpPr>
                        <wps:spPr bwMode="auto">
                          <a:xfrm>
                            <a:off x="1537622" y="928071"/>
                            <a:ext cx="3242636" cy="322756"/>
                          </a:xfrm>
                          <a:prstGeom prst="rect">
                            <a:avLst/>
                          </a:prstGeom>
                          <a:solidFill>
                            <a:srgbClr val="EAEAEA"/>
                          </a:solidFill>
                          <a:ln w="3175">
                            <a:solidFill>
                              <a:srgbClr val="000000"/>
                            </a:solidFill>
                            <a:miter lim="800000"/>
                            <a:headEnd/>
                            <a:tailEnd/>
                          </a:ln>
                          <a:effectLst/>
                          <a:extLst/>
                        </wps:spPr>
                        <wps:txbx>
                          <w:txbxContent>
                            <w:p>
                              <w:pPr>
                                <w:autoSpaceDE w:val="0"/>
                                <w:autoSpaceDN w:val="0"/>
                                <w:adjustRightInd w:val="0"/>
                                <w:snapToGri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 xml:space="preserve">Take the pipeline network topology and seismic </w:t>
                              </w:r>
                              <w:r>
                                <w:rPr>
                                  <w:rFonts w:ascii="Times New Roman" w:hAnsi="Times New Roman" w:cs="Times New Roman" w:hint="eastAsia"/>
                                  <w:bCs/>
                                  <w:color w:val="000000"/>
                                  <w:sz w:val="18"/>
                                  <w:szCs w:val="18"/>
                                </w:rPr>
                                <w:t>resistance</w:t>
                              </w:r>
                              <w:r>
                                <w:rPr>
                                  <w:rFonts w:ascii="Times New Roman" w:hAnsi="Times New Roman" w:cs="Times New Roman"/>
                                  <w:bCs/>
                                  <w:color w:val="000000"/>
                                  <w:sz w:val="18"/>
                                  <w:szCs w:val="18"/>
                                </w:rPr>
                                <w:t xml:space="preserve"> of pipeline structures as design variables.</w:t>
                              </w:r>
                            </w:p>
                          </w:txbxContent>
                        </wps:txbx>
                        <wps:bodyPr rot="0" vert="horz" wrap="square" lIns="56693" tIns="28346" rIns="56693" bIns="28346" anchor="t" anchorCtr="0" upright="1">
                          <a:spAutoFit/>
                        </wps:bodyPr>
                      </wps:wsp>
                      <wps:wsp>
                        <wps:cNvPr id="34" name="Text Box 57"/>
                        <wps:cNvSpPr txBox="1">
                          <a:spLocks noChangeArrowheads="1"/>
                        </wps:cNvSpPr>
                        <wps:spPr bwMode="auto">
                          <a:xfrm>
                            <a:off x="1537330" y="1398763"/>
                            <a:ext cx="3242030" cy="454201"/>
                          </a:xfrm>
                          <a:prstGeom prst="rect">
                            <a:avLst/>
                          </a:prstGeom>
                          <a:solidFill>
                            <a:srgbClr val="EAEAEA"/>
                          </a:solidFill>
                          <a:ln w="3175">
                            <a:solidFill>
                              <a:srgbClr val="000000"/>
                            </a:solidFill>
                            <a:miter lim="800000"/>
                            <a:headEnd/>
                            <a:tailEnd/>
                          </a:ln>
                          <a:effectLst/>
                          <a:extLst/>
                        </wps:spPr>
                        <wps:txbx>
                          <w:txbxContent>
                            <w:p>
                              <w:pPr>
                                <w:autoSpaceDE w:val="0"/>
                                <w:autoSpaceDN w:val="0"/>
                                <w:adjustRightInd w:val="0"/>
                                <w:snapToGri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 xml:space="preserve">Determine network topology layout, </w:t>
                              </w:r>
                              <w:ins w:id="167" w:author="Editor" w:date="2016-02-10T20:15:00Z">
                                <w:r>
                                  <w:rPr>
                                    <w:rFonts w:ascii="Times New Roman" w:hAnsi="Times New Roman" w:cs="Times New Roman"/>
                                    <w:bCs/>
                                    <w:color w:val="000000"/>
                                    <w:sz w:val="18"/>
                                    <w:szCs w:val="18"/>
                                  </w:rPr>
                                  <w:t xml:space="preserve">and </w:t>
                                </w:r>
                              </w:ins>
                              <w:r>
                                <w:rPr>
                                  <w:rFonts w:ascii="Times New Roman" w:hAnsi="Times New Roman" w:cs="Times New Roman"/>
                                  <w:bCs/>
                                  <w:color w:val="000000"/>
                                  <w:sz w:val="18"/>
                                  <w:szCs w:val="18"/>
                                </w:rPr>
                                <w:t xml:space="preserve">assign the seismic resistance requirements of pipeline structures according to </w:t>
                              </w:r>
                              <w:ins w:id="168" w:author="Editor" w:date="2016-02-10T20:16:00Z">
                                <w:r>
                                  <w:rPr>
                                    <w:rFonts w:ascii="Times New Roman" w:hAnsi="Times New Roman" w:cs="Times New Roman"/>
                                    <w:bCs/>
                                    <w:color w:val="000000"/>
                                    <w:sz w:val="18"/>
                                    <w:szCs w:val="18"/>
                                  </w:rPr>
                                  <w:t xml:space="preserve">the </w:t>
                                </w:r>
                              </w:ins>
                              <w:r>
                                <w:rPr>
                                  <w:rFonts w:ascii="Times New Roman" w:hAnsi="Times New Roman" w:cs="Times New Roman"/>
                                  <w:bCs/>
                                  <w:color w:val="000000"/>
                                  <w:sz w:val="18"/>
                                  <w:szCs w:val="18"/>
                                </w:rPr>
                                <w:t>seismic performance requirements of user nodes</w:t>
                              </w:r>
                              <w:r>
                                <w:rPr>
                                  <w:rFonts w:ascii="Times New Roman" w:hAnsi="Times New Roman" w:cs="Times New Roman" w:hint="eastAsia"/>
                                  <w:bCs/>
                                  <w:color w:val="000000"/>
                                  <w:sz w:val="18"/>
                                  <w:szCs w:val="18"/>
                                </w:rPr>
                                <w:t xml:space="preserve"> by optimization</w:t>
                              </w:r>
                              <w:r>
                                <w:rPr>
                                  <w:rFonts w:ascii="Times New Roman" w:hAnsi="Times New Roman" w:cs="Times New Roman"/>
                                  <w:bCs/>
                                  <w:color w:val="000000"/>
                                  <w:sz w:val="18"/>
                                  <w:szCs w:val="18"/>
                                </w:rPr>
                                <w:t>.</w:t>
                              </w:r>
                            </w:p>
                          </w:txbxContent>
                        </wps:txbx>
                        <wps:bodyPr rot="0" vert="horz" wrap="square" lIns="56693" tIns="28346" rIns="56693" bIns="28346" anchor="t" anchorCtr="0" upright="1">
                          <a:spAutoFit/>
                        </wps:bodyPr>
                      </wps:wsp>
                      <wps:wsp>
                        <wps:cNvPr id="35" name="Text Box 58"/>
                        <wps:cNvSpPr txBox="1">
                          <a:spLocks noChangeArrowheads="1"/>
                        </wps:cNvSpPr>
                        <wps:spPr bwMode="auto">
                          <a:xfrm>
                            <a:off x="1537622" y="1993422"/>
                            <a:ext cx="3242636" cy="322756"/>
                          </a:xfrm>
                          <a:prstGeom prst="rect">
                            <a:avLst/>
                          </a:prstGeom>
                          <a:solidFill>
                            <a:srgbClr val="EAEAEA"/>
                          </a:solidFill>
                          <a:ln w="3175">
                            <a:solidFill>
                              <a:srgbClr val="000000"/>
                            </a:solidFill>
                            <a:miter lim="800000"/>
                            <a:headEnd/>
                            <a:tailEnd/>
                          </a:ln>
                          <a:effectLst/>
                          <a:extLst/>
                        </wps:spPr>
                        <wps:txbx>
                          <w:txbxContent>
                            <w:p>
                              <w:pPr>
                                <w:autoSpaceDE w:val="0"/>
                                <w:autoSpaceDN w:val="0"/>
                                <w:adjustRightInd w:val="0"/>
                                <w:snapToGri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 xml:space="preserve">Specify the materials, joints and counter measures of pipeline structures according to </w:t>
                              </w:r>
                              <w:ins w:id="169" w:author="Editor" w:date="2016-02-10T20:16:00Z">
                                <w:r>
                                  <w:rPr>
                                    <w:rFonts w:ascii="Times New Roman" w:hAnsi="Times New Roman" w:cs="Times New Roman"/>
                                    <w:bCs/>
                                    <w:color w:val="000000"/>
                                    <w:sz w:val="18"/>
                                    <w:szCs w:val="18"/>
                                  </w:rPr>
                                  <w:t xml:space="preserve">the </w:t>
                                </w:r>
                              </w:ins>
                              <w:r>
                                <w:rPr>
                                  <w:rFonts w:ascii="Times New Roman" w:hAnsi="Times New Roman" w:cs="Times New Roman"/>
                                  <w:bCs/>
                                  <w:color w:val="000000"/>
                                  <w:sz w:val="18"/>
                                  <w:szCs w:val="18"/>
                                </w:rPr>
                                <w:t>resistance requirements of pipelines.</w:t>
                              </w:r>
                            </w:p>
                          </w:txbxContent>
                        </wps:txbx>
                        <wps:bodyPr rot="0" vert="horz" wrap="square" lIns="56693" tIns="28346" rIns="56693" bIns="28346" anchor="t" anchorCtr="0" upright="1">
                          <a:spAutoFit/>
                        </wps:bodyPr>
                      </wps:wsp>
                      <wps:wsp>
                        <wps:cNvPr id="36" name="Text Box 59"/>
                        <wps:cNvSpPr txBox="1">
                          <a:spLocks noChangeArrowheads="1"/>
                        </wps:cNvSpPr>
                        <wps:spPr bwMode="auto">
                          <a:xfrm>
                            <a:off x="1537622" y="2463242"/>
                            <a:ext cx="3242902" cy="322756"/>
                          </a:xfrm>
                          <a:prstGeom prst="rect">
                            <a:avLst/>
                          </a:prstGeom>
                          <a:solidFill>
                            <a:srgbClr val="EAEAEA"/>
                          </a:solidFill>
                          <a:ln w="3175">
                            <a:solidFill>
                              <a:srgbClr val="000000"/>
                            </a:solidFill>
                            <a:miter lim="800000"/>
                            <a:headEnd/>
                            <a:tailEnd/>
                          </a:ln>
                          <a:effectLst/>
                          <a:extLst/>
                        </wps:spPr>
                        <wps:txbx>
                          <w:txbxContent>
                            <w:p>
                              <w:pPr>
                                <w:autoSpaceDE w:val="0"/>
                                <w:autoSpaceDN w:val="0"/>
                                <w:adjustRightInd w:val="0"/>
                                <w:snapToGrid w:val="0"/>
                                <w:ind w:left="90" w:hangingChars="50" w:hanging="9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Seismic performance analys</w:t>
                              </w:r>
                              <w:r>
                                <w:rPr>
                                  <w:rFonts w:ascii="Times New Roman" w:hAnsi="Times New Roman" w:cs="Times New Roman" w:hint="eastAsia"/>
                                  <w:bCs/>
                                  <w:color w:val="000000"/>
                                  <w:sz w:val="18"/>
                                  <w:szCs w:val="18"/>
                                </w:rPr>
                                <w:t>es</w:t>
                              </w:r>
                              <w:r>
                                <w:rPr>
                                  <w:rFonts w:ascii="Times New Roman" w:hAnsi="Times New Roman" w:cs="Times New Roman"/>
                                  <w:bCs/>
                                  <w:color w:val="000000"/>
                                  <w:sz w:val="18"/>
                                  <w:szCs w:val="18"/>
                                </w:rPr>
                                <w:t xml:space="preserve"> of pipeline structures and user nodes under scenario earthquakes.</w:t>
                              </w:r>
                            </w:p>
                          </w:txbxContent>
                        </wps:txbx>
                        <wps:bodyPr rot="0" vert="horz" wrap="square" lIns="56693" tIns="28346" rIns="56693" bIns="28346" anchor="t" anchorCtr="0" upright="1">
                          <a:spAutoFit/>
                        </wps:bodyPr>
                      </wps:wsp>
                      <wps:wsp>
                        <wps:cNvPr id="37" name="AutoShape 60"/>
                        <wps:cNvSpPr>
                          <a:spLocks noChangeArrowheads="1"/>
                        </wps:cNvSpPr>
                        <wps:spPr bwMode="auto">
                          <a:xfrm>
                            <a:off x="2232973" y="2951142"/>
                            <a:ext cx="1860077" cy="583042"/>
                          </a:xfrm>
                          <a:prstGeom prst="flowChartDecision">
                            <a:avLst/>
                          </a:prstGeom>
                          <a:solidFill>
                            <a:srgbClr val="EAEAEA"/>
                          </a:solidFill>
                          <a:ln w="3175">
                            <a:solidFill>
                              <a:srgbClr val="000000"/>
                            </a:solidFill>
                            <a:miter lim="800000"/>
                            <a:headEnd/>
                            <a:tailEnd/>
                          </a:ln>
                          <a:effectLst/>
                          <a:extLst/>
                        </wps:spPr>
                        <wps:txbx>
                          <w:txbxContent>
                            <w:p>
                              <w:pPr>
                                <w:autoSpaceDE w:val="0"/>
                                <w:autoSpaceDN w:val="0"/>
                                <w:adjustRightInd w:val="0"/>
                                <w:snapToGrid w:val="0"/>
                                <w:jc w:val="center"/>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 xml:space="preserve">Achieve the design </w:t>
                              </w:r>
                              <w:r>
                                <w:rPr>
                                  <w:rFonts w:ascii="Times New Roman" w:hAnsi="Times New Roman" w:cs="Times New Roman" w:hint="eastAsia"/>
                                  <w:bCs/>
                                  <w:color w:val="000000"/>
                                  <w:sz w:val="18"/>
                                  <w:szCs w:val="18"/>
                                  <w:lang w:val="zh-CN"/>
                                </w:rPr>
                                <w:t>objective</w:t>
                              </w:r>
                              <w:r>
                                <w:rPr>
                                  <w:rFonts w:ascii="Times New Roman" w:hAnsi="Times New Roman" w:cs="Times New Roman"/>
                                  <w:bCs/>
                                  <w:color w:val="000000"/>
                                  <w:sz w:val="18"/>
                                  <w:szCs w:val="18"/>
                                  <w:lang w:val="zh-CN"/>
                                </w:rPr>
                                <w:t>s</w:t>
                              </w:r>
                              <w:r>
                                <w:rPr>
                                  <w:rFonts w:ascii="Times New Roman" w:hAnsi="Times New Roman" w:cs="Times New Roman" w:hint="eastAsia"/>
                                  <w:bCs/>
                                  <w:color w:val="000000"/>
                                  <w:sz w:val="18"/>
                                  <w:szCs w:val="18"/>
                                  <w:lang w:val="zh-CN"/>
                                </w:rPr>
                                <w:t>?</w:t>
                              </w:r>
                            </w:p>
                          </w:txbxContent>
                        </wps:txbx>
                        <wps:bodyPr rot="0" vert="horz" wrap="square" lIns="18000" tIns="10800" rIns="18000" bIns="10800" anchor="ctr" anchorCtr="0" upright="1">
                          <a:noAutofit/>
                        </wps:bodyPr>
                      </wps:wsp>
                      <wps:wsp>
                        <wps:cNvPr id="38" name="AutoShape 61"/>
                        <wps:cNvCnPr>
                          <a:cxnSpLocks noChangeShapeType="1"/>
                          <a:stCxn id="32" idx="2"/>
                          <a:endCxn id="33" idx="0"/>
                        </wps:cNvCnPr>
                        <wps:spPr bwMode="auto">
                          <a:xfrm>
                            <a:off x="3158940" y="793701"/>
                            <a:ext cx="0" cy="13437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3D9DD"/>
                                  </a:outerShdw>
                                </a:effectLst>
                              </a14:hiddenEffects>
                            </a:ext>
                          </a:extLst>
                        </wps:spPr>
                        <wps:bodyPr/>
                      </wps:wsp>
                      <wps:wsp>
                        <wps:cNvPr id="39" name="AutoShape 62"/>
                        <wps:cNvCnPr>
                          <a:cxnSpLocks noChangeShapeType="1"/>
                          <a:stCxn id="33" idx="2"/>
                          <a:endCxn id="34" idx="0"/>
                        </wps:cNvCnPr>
                        <wps:spPr bwMode="auto">
                          <a:xfrm>
                            <a:off x="3158940" y="1250827"/>
                            <a:ext cx="0" cy="14833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3D9DD"/>
                                  </a:outerShdw>
                                </a:effectLst>
                              </a14:hiddenEffects>
                            </a:ext>
                          </a:extLst>
                        </wps:spPr>
                        <wps:bodyPr/>
                      </wps:wsp>
                      <wps:wsp>
                        <wps:cNvPr id="40" name="AutoShape 63"/>
                        <wps:cNvCnPr>
                          <a:cxnSpLocks noChangeShapeType="1"/>
                          <a:stCxn id="34" idx="2"/>
                          <a:endCxn id="35" idx="0"/>
                        </wps:cNvCnPr>
                        <wps:spPr bwMode="auto">
                          <a:xfrm>
                            <a:off x="3158940" y="1853362"/>
                            <a:ext cx="0" cy="1400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3D9DD"/>
                                  </a:outerShdw>
                                </a:effectLst>
                              </a14:hiddenEffects>
                            </a:ext>
                          </a:extLst>
                        </wps:spPr>
                        <wps:bodyPr/>
                      </wps:wsp>
                      <wps:wsp>
                        <wps:cNvPr id="41" name="AutoShape 64"/>
                        <wps:cNvCnPr>
                          <a:cxnSpLocks noChangeShapeType="1"/>
                          <a:stCxn id="35" idx="2"/>
                          <a:endCxn id="36" idx="0"/>
                        </wps:cNvCnPr>
                        <wps:spPr bwMode="auto">
                          <a:xfrm>
                            <a:off x="3158940" y="2316178"/>
                            <a:ext cx="133" cy="14706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3D9DD"/>
                                  </a:outerShdw>
                                </a:effectLst>
                              </a14:hiddenEffects>
                            </a:ext>
                          </a:extLst>
                        </wps:spPr>
                        <wps:bodyPr/>
                      </wps:wsp>
                      <wps:wsp>
                        <wps:cNvPr id="42" name="AutoShape 65"/>
                        <wps:cNvCnPr>
                          <a:cxnSpLocks noChangeShapeType="1"/>
                          <a:stCxn id="36" idx="2"/>
                          <a:endCxn id="37" idx="0"/>
                        </wps:cNvCnPr>
                        <wps:spPr bwMode="auto">
                          <a:xfrm>
                            <a:off x="3159073" y="2785998"/>
                            <a:ext cx="3939" cy="1651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3D9DD"/>
                                  </a:outerShdw>
                                </a:effectLst>
                              </a14:hiddenEffects>
                            </a:ext>
                          </a:extLst>
                        </wps:spPr>
                        <wps:bodyPr/>
                      </wps:wsp>
                      <wps:wsp>
                        <wps:cNvPr id="44" name="Text Box 67"/>
                        <wps:cNvSpPr txBox="1">
                          <a:spLocks noChangeArrowheads="1"/>
                        </wps:cNvSpPr>
                        <wps:spPr bwMode="auto">
                          <a:xfrm>
                            <a:off x="4276465" y="3057482"/>
                            <a:ext cx="228600" cy="241935"/>
                          </a:xfrm>
                          <a:prstGeom prst="rect">
                            <a:avLst/>
                          </a:prstGeom>
                          <a:noFill/>
                          <a:ln>
                            <a:noFill/>
                          </a:ln>
                          <a:effectLst/>
                          <a:extLst>
                            <a:ext uri="{909E8E84-426E-40DD-AFC4-6F175D3DCCD1}">
                              <a14:hiddenFill xmlns:a14="http://schemas.microsoft.com/office/drawing/2010/main">
                                <a:solidFill>
                                  <a:srgbClr val="6C89DA"/>
                                </a:solidFill>
                              </a14:hiddenFill>
                            </a:ext>
                            <a:ext uri="{91240B29-F687-4F45-9708-019B960494DF}">
                              <a14:hiddenLine xmlns:a14="http://schemas.microsoft.com/office/drawing/2010/main" w="9525">
                                <a:solidFill>
                                  <a:srgbClr val="2A4F86"/>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jc w:val="center"/>
                                <w:rPr>
                                  <w:rFonts w:ascii="Times New Roman" w:hAnsi="Times New Roman" w:cs="Times New Roman"/>
                                  <w:b/>
                                  <w:bCs/>
                                  <w:color w:val="000000"/>
                                  <w:sz w:val="18"/>
                                  <w:szCs w:val="18"/>
                                  <w:lang w:val="zh-CN"/>
                                </w:rPr>
                              </w:pPr>
                              <w:r>
                                <w:rPr>
                                  <w:rFonts w:ascii="Times New Roman" w:hAnsi="Times New Roman" w:cs="Times New Roman"/>
                                  <w:b/>
                                  <w:bCs/>
                                  <w:color w:val="000000"/>
                                  <w:sz w:val="18"/>
                                  <w:szCs w:val="18"/>
                                  <w:lang w:val="zh-CN"/>
                                </w:rPr>
                                <w:t>N</w:t>
                              </w:r>
                            </w:p>
                          </w:txbxContent>
                        </wps:txbx>
                        <wps:bodyPr rot="0" vert="horz" wrap="square" lIns="0" tIns="0" rIns="0" bIns="0" anchor="t" anchorCtr="0" upright="1">
                          <a:spAutoFit/>
                        </wps:bodyPr>
                      </wps:wsp>
                      <wps:wsp>
                        <wps:cNvPr id="45" name="Text Box 68"/>
                        <wps:cNvSpPr txBox="1">
                          <a:spLocks noChangeArrowheads="1"/>
                        </wps:cNvSpPr>
                        <wps:spPr bwMode="auto">
                          <a:xfrm>
                            <a:off x="3172010" y="3518002"/>
                            <a:ext cx="228600" cy="241935"/>
                          </a:xfrm>
                          <a:prstGeom prst="rect">
                            <a:avLst/>
                          </a:prstGeom>
                          <a:noFill/>
                          <a:ln>
                            <a:noFill/>
                          </a:ln>
                          <a:effectLst/>
                          <a:extLst>
                            <a:ext uri="{909E8E84-426E-40DD-AFC4-6F175D3DCCD1}">
                              <a14:hiddenFill xmlns:a14="http://schemas.microsoft.com/office/drawing/2010/main">
                                <a:solidFill>
                                  <a:srgbClr val="6C89DA"/>
                                </a:solidFill>
                              </a14:hiddenFill>
                            </a:ext>
                            <a:ext uri="{91240B29-F687-4F45-9708-019B960494DF}">
                              <a14:hiddenLine xmlns:a14="http://schemas.microsoft.com/office/drawing/2010/main" w="9525">
                                <a:solidFill>
                                  <a:srgbClr val="2A4F86"/>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jc w:val="center"/>
                                <w:rPr>
                                  <w:rFonts w:ascii="Times New Roman" w:hAnsi="Times New Roman" w:cs="Times New Roman"/>
                                  <w:b/>
                                  <w:bCs/>
                                  <w:color w:val="000000"/>
                                  <w:sz w:val="18"/>
                                  <w:szCs w:val="18"/>
                                  <w:lang w:val="zh-CN"/>
                                </w:rPr>
                              </w:pPr>
                              <w:r>
                                <w:rPr>
                                  <w:rFonts w:ascii="Times New Roman" w:hAnsi="Times New Roman" w:cs="Times New Roman"/>
                                  <w:b/>
                                  <w:bCs/>
                                  <w:color w:val="000000"/>
                                  <w:sz w:val="18"/>
                                  <w:szCs w:val="18"/>
                                  <w:lang w:val="zh-CN"/>
                                </w:rPr>
                                <w:t>Y</w:t>
                              </w:r>
                            </w:p>
                          </w:txbxContent>
                        </wps:txbx>
                        <wps:bodyPr rot="0" vert="horz" wrap="square" lIns="0" tIns="0" rIns="0" bIns="0" anchor="t" anchorCtr="0" upright="1">
                          <a:spAutoFit/>
                        </wps:bodyPr>
                      </wps:wsp>
                      <wps:wsp>
                        <wps:cNvPr id="46" name="AutoShape 69"/>
                        <wps:cNvSpPr>
                          <a:spLocks noChangeArrowheads="1"/>
                        </wps:cNvSpPr>
                        <wps:spPr bwMode="auto">
                          <a:xfrm>
                            <a:off x="2762846" y="3719684"/>
                            <a:ext cx="800100" cy="188863"/>
                          </a:xfrm>
                          <a:prstGeom prst="flowChartAlternateProcess">
                            <a:avLst/>
                          </a:prstGeom>
                          <a:solidFill>
                            <a:srgbClr val="EAEAEA"/>
                          </a:solidFill>
                          <a:ln w="3175">
                            <a:solidFill>
                              <a:srgbClr val="000000"/>
                            </a:solidFill>
                            <a:miter lim="800000"/>
                            <a:headEnd/>
                            <a:tailEnd/>
                          </a:ln>
                          <a:extLst/>
                        </wps:spPr>
                        <wps:txbx>
                          <w:txbxContent>
                            <w:p>
                              <w:pPr>
                                <w:autoSpaceDE w:val="0"/>
                                <w:autoSpaceDN w:val="0"/>
                                <w:adjustRightInd w:val="0"/>
                                <w:snapToGrid w:val="0"/>
                                <w:jc w:val="center"/>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The End</w:t>
                              </w:r>
                            </w:p>
                            <w:p>
                              <w:pPr>
                                <w:rPr>
                                  <w:rFonts w:ascii="Times New Roman" w:hAnsi="Times New Roman" w:cs="Times New Roman"/>
                                  <w:sz w:val="18"/>
                                  <w:szCs w:val="18"/>
                                </w:rPr>
                              </w:pPr>
                            </w:p>
                          </w:txbxContent>
                        </wps:txbx>
                        <wps:bodyPr rot="0" vert="horz" wrap="square" lIns="57600" tIns="28800" rIns="57600" bIns="28800" anchor="t" anchorCtr="0" upright="1">
                          <a:noAutofit/>
                        </wps:bodyPr>
                      </wps:wsp>
                      <wps:wsp>
                        <wps:cNvPr id="47" name="AutoShape 70"/>
                        <wps:cNvCnPr>
                          <a:cxnSpLocks noChangeShapeType="1"/>
                          <a:stCxn id="37" idx="2"/>
                          <a:endCxn id="46" idx="0"/>
                        </wps:cNvCnPr>
                        <wps:spPr bwMode="auto">
                          <a:xfrm flipH="1">
                            <a:off x="3162896" y="3534184"/>
                            <a:ext cx="116" cy="185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Text Box 71"/>
                        <wps:cNvSpPr txBox="1">
                          <a:spLocks noChangeArrowheads="1"/>
                        </wps:cNvSpPr>
                        <wps:spPr bwMode="auto">
                          <a:xfrm>
                            <a:off x="140981" y="71892"/>
                            <a:ext cx="1340014" cy="241935"/>
                          </a:xfrm>
                          <a:prstGeom prst="rect">
                            <a:avLst/>
                          </a:prstGeom>
                          <a:noFill/>
                          <a:ln>
                            <a:noFill/>
                          </a:ln>
                          <a:effectLst/>
                          <a:extLst>
                            <a:ext uri="{909E8E84-426E-40DD-AFC4-6F175D3DCCD1}">
                              <a14:hiddenFill xmlns:a14="http://schemas.microsoft.com/office/drawing/2010/main">
                                <a:solidFill>
                                  <a:srgbClr val="6C89DA"/>
                                </a:solidFill>
                              </a14:hiddenFill>
                            </a:ext>
                            <a:ext uri="{91240B29-F687-4F45-9708-019B960494DF}">
                              <a14:hiddenLine xmlns:a14="http://schemas.microsoft.com/office/drawing/2010/main" w="9525">
                                <a:solidFill>
                                  <a:srgbClr val="2A4F86"/>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1. Importance classification</w:t>
                              </w:r>
                            </w:p>
                          </w:txbxContent>
                        </wps:txbx>
                        <wps:bodyPr rot="0" vert="horz" wrap="square" lIns="0" tIns="0" rIns="0" bIns="0" anchor="t" anchorCtr="0" upright="1">
                          <a:spAutoFit/>
                        </wps:bodyPr>
                      </wps:wsp>
                      <wps:wsp>
                        <wps:cNvPr id="49" name="Text Box 72"/>
                        <wps:cNvSpPr txBox="1">
                          <a:spLocks noChangeArrowheads="1"/>
                        </wps:cNvSpPr>
                        <wps:spPr bwMode="auto">
                          <a:xfrm>
                            <a:off x="140981" y="487537"/>
                            <a:ext cx="1340014" cy="262890"/>
                          </a:xfrm>
                          <a:prstGeom prst="rect">
                            <a:avLst/>
                          </a:prstGeom>
                          <a:noFill/>
                          <a:ln>
                            <a:noFill/>
                          </a:ln>
                          <a:effectLst/>
                          <a:extLst>
                            <a:ext uri="{909E8E84-426E-40DD-AFC4-6F175D3DCCD1}">
                              <a14:hiddenFill xmlns:a14="http://schemas.microsoft.com/office/drawing/2010/main">
                                <a:solidFill>
                                  <a:srgbClr val="6C89DA"/>
                                </a:solidFill>
                              </a14:hiddenFill>
                            </a:ext>
                            <a:ext uri="{91240B29-F687-4F45-9708-019B960494DF}">
                              <a14:hiddenLine xmlns:a14="http://schemas.microsoft.com/office/drawing/2010/main" w="9525">
                                <a:solidFill>
                                  <a:srgbClr val="2A4F86"/>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snapToGrid w:val="0"/>
                                <w:ind w:left="178" w:hangingChars="99" w:hanging="178"/>
                                <w:jc w:val="left"/>
                                <w:rPr>
                                  <w:rFonts w:ascii="Times New Roman" w:hAnsi="Times New Roman" w:cs="Times New Roman"/>
                                  <w:sz w:val="18"/>
                                  <w:szCs w:val="18"/>
                                </w:rPr>
                              </w:pPr>
                              <w:r>
                                <w:rPr>
                                  <w:rFonts w:ascii="Times New Roman" w:hAnsi="Times New Roman" w:cs="Times New Roman"/>
                                  <w:bCs/>
                                  <w:color w:val="000000"/>
                                  <w:sz w:val="18"/>
                                  <w:szCs w:val="18"/>
                                </w:rPr>
                                <w:t>2.</w:t>
                              </w:r>
                              <w:r>
                                <w:rPr>
                                  <w:rFonts w:ascii="Times New Roman" w:hAnsi="Times New Roman" w:cs="Times New Roman"/>
                                  <w:sz w:val="18"/>
                                  <w:szCs w:val="18"/>
                                </w:rPr>
                                <w:t xml:space="preserve"> </w:t>
                              </w:r>
                              <w:r>
                                <w:rPr>
                                  <w:rFonts w:ascii="Times New Roman" w:hAnsi="Times New Roman" w:cs="Times New Roman"/>
                                  <w:bCs/>
                                  <w:color w:val="000000"/>
                                  <w:sz w:val="18"/>
                                  <w:szCs w:val="18"/>
                                </w:rPr>
                                <w:t xml:space="preserve">Seismic fortification criterion of user nodes </w:t>
                              </w:r>
                            </w:p>
                          </w:txbxContent>
                        </wps:txbx>
                        <wps:bodyPr rot="0" vert="horz" wrap="square" lIns="0" tIns="0" rIns="0" bIns="0" anchor="t" anchorCtr="0" upright="1">
                          <a:spAutoFit/>
                        </wps:bodyPr>
                      </wps:wsp>
                      <wps:wsp>
                        <wps:cNvPr id="50" name="Text Box 73"/>
                        <wps:cNvSpPr txBox="1">
                          <a:spLocks noChangeArrowheads="1"/>
                        </wps:cNvSpPr>
                        <wps:spPr bwMode="auto">
                          <a:xfrm>
                            <a:off x="140981" y="935622"/>
                            <a:ext cx="1389380" cy="241935"/>
                          </a:xfrm>
                          <a:prstGeom prst="rect">
                            <a:avLst/>
                          </a:prstGeom>
                          <a:noFill/>
                          <a:ln>
                            <a:noFill/>
                          </a:ln>
                          <a:effectLst/>
                          <a:extLst>
                            <a:ext uri="{909E8E84-426E-40DD-AFC4-6F175D3DCCD1}">
                              <a14:hiddenFill xmlns:a14="http://schemas.microsoft.com/office/drawing/2010/main">
                                <a:solidFill>
                                  <a:srgbClr val="6C89DA"/>
                                </a:solidFill>
                              </a14:hiddenFill>
                            </a:ext>
                            <a:ext uri="{91240B29-F687-4F45-9708-019B960494DF}">
                              <a14:hiddenLine xmlns:a14="http://schemas.microsoft.com/office/drawing/2010/main" w="9525">
                                <a:solidFill>
                                  <a:srgbClr val="2A4F86"/>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 xml:space="preserve">3. Design variable selection </w:t>
                              </w:r>
                            </w:p>
                          </w:txbxContent>
                        </wps:txbx>
                        <wps:bodyPr rot="0" vert="horz" wrap="square" lIns="0" tIns="0" rIns="0" bIns="0" anchor="t" anchorCtr="0" upright="1">
                          <a:spAutoFit/>
                        </wps:bodyPr>
                      </wps:wsp>
                      <wps:wsp>
                        <wps:cNvPr id="51" name="Text Box 74"/>
                        <wps:cNvSpPr txBox="1">
                          <a:spLocks noChangeArrowheads="1"/>
                        </wps:cNvSpPr>
                        <wps:spPr bwMode="auto">
                          <a:xfrm>
                            <a:off x="140980" y="1452097"/>
                            <a:ext cx="1389380" cy="262890"/>
                          </a:xfrm>
                          <a:prstGeom prst="rect">
                            <a:avLst/>
                          </a:prstGeom>
                          <a:noFill/>
                          <a:ln>
                            <a:noFill/>
                          </a:ln>
                          <a:effectLst/>
                          <a:extLst>
                            <a:ext uri="{909E8E84-426E-40DD-AFC4-6F175D3DCCD1}">
                              <a14:hiddenFill xmlns:a14="http://schemas.microsoft.com/office/drawing/2010/main">
                                <a:solidFill>
                                  <a:srgbClr val="6C89DA"/>
                                </a:solidFill>
                              </a14:hiddenFill>
                            </a:ext>
                            <a:ext uri="{91240B29-F687-4F45-9708-019B960494DF}">
                              <a14:hiddenLine xmlns:a14="http://schemas.microsoft.com/office/drawing/2010/main" w="9525">
                                <a:solidFill>
                                  <a:srgbClr val="2A4F86"/>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snapToGrid w:val="0"/>
                                <w:ind w:left="180" w:hangingChars="100" w:hanging="180"/>
                                <w:jc w:val="left"/>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4. Parameter</w:t>
                              </w:r>
                              <w:del w:id="170" w:author="Editor" w:date="2016-02-10T20:15:00Z">
                                <w:r>
                                  <w:rPr>
                                    <w:rFonts w:ascii="Times New Roman" w:hAnsi="Times New Roman" w:cs="Times New Roman"/>
                                    <w:bCs/>
                                    <w:color w:val="000000"/>
                                    <w:sz w:val="18"/>
                                    <w:szCs w:val="18"/>
                                    <w:lang w:val="zh-CN"/>
                                  </w:rPr>
                                  <w:delText>s</w:delText>
                                </w:r>
                              </w:del>
                              <w:r>
                                <w:rPr>
                                  <w:rFonts w:ascii="Times New Roman" w:hAnsi="Times New Roman" w:cs="Times New Roman"/>
                                  <w:bCs/>
                                  <w:color w:val="000000"/>
                                  <w:sz w:val="18"/>
                                  <w:szCs w:val="18"/>
                                  <w:lang w:val="zh-CN"/>
                                </w:rPr>
                                <w:t xml:space="preserve"> assignment of design variables</w:t>
                              </w:r>
                            </w:p>
                          </w:txbxContent>
                        </wps:txbx>
                        <wps:bodyPr rot="0" vert="horz" wrap="square" lIns="0" tIns="0" rIns="0" bIns="0" anchor="t" anchorCtr="0" upright="1">
                          <a:spAutoFit/>
                        </wps:bodyPr>
                      </wps:wsp>
                      <wps:wsp>
                        <wps:cNvPr id="90" name="Text Box 75"/>
                        <wps:cNvSpPr txBox="1">
                          <a:spLocks noChangeArrowheads="1"/>
                        </wps:cNvSpPr>
                        <wps:spPr bwMode="auto">
                          <a:xfrm>
                            <a:off x="140980" y="2019577"/>
                            <a:ext cx="1340014" cy="241935"/>
                          </a:xfrm>
                          <a:prstGeom prst="rect">
                            <a:avLst/>
                          </a:prstGeom>
                          <a:noFill/>
                          <a:ln>
                            <a:noFill/>
                          </a:ln>
                          <a:effectLst/>
                          <a:extLst>
                            <a:ext uri="{909E8E84-426E-40DD-AFC4-6F175D3DCCD1}">
                              <a14:hiddenFill xmlns:a14="http://schemas.microsoft.com/office/drawing/2010/main">
                                <a:solidFill>
                                  <a:srgbClr val="6C89DA"/>
                                </a:solidFill>
                              </a14:hiddenFill>
                            </a:ext>
                            <a:ext uri="{91240B29-F687-4F45-9708-019B960494DF}">
                              <a14:hiddenLine xmlns:a14="http://schemas.microsoft.com/office/drawing/2010/main" w="9525">
                                <a:solidFill>
                                  <a:srgbClr val="2A4F86"/>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ind w:left="265" w:hangingChars="147" w:hanging="265"/>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5. Pipeline structure design</w:t>
                              </w:r>
                            </w:p>
                          </w:txbxContent>
                        </wps:txbx>
                        <wps:bodyPr rot="0" vert="horz" wrap="square" lIns="0" tIns="0" rIns="0" bIns="0" anchor="t" anchorCtr="0" upright="1">
                          <a:spAutoFit/>
                        </wps:bodyPr>
                      </wps:wsp>
                      <wps:wsp>
                        <wps:cNvPr id="91" name="Text Box 76"/>
                        <wps:cNvSpPr txBox="1">
                          <a:spLocks noChangeArrowheads="1"/>
                        </wps:cNvSpPr>
                        <wps:spPr bwMode="auto">
                          <a:xfrm>
                            <a:off x="133682" y="2482067"/>
                            <a:ext cx="1450253" cy="241935"/>
                          </a:xfrm>
                          <a:prstGeom prst="rect">
                            <a:avLst/>
                          </a:prstGeom>
                          <a:noFill/>
                          <a:ln>
                            <a:noFill/>
                          </a:ln>
                          <a:effectLst/>
                          <a:extLst>
                            <a:ext uri="{909E8E84-426E-40DD-AFC4-6F175D3DCCD1}">
                              <a14:hiddenFill xmlns:a14="http://schemas.microsoft.com/office/drawing/2010/main">
                                <a:solidFill>
                                  <a:srgbClr val="6C89DA"/>
                                </a:solidFill>
                              </a14:hiddenFill>
                            </a:ext>
                            <a:ext uri="{91240B29-F687-4F45-9708-019B960494DF}">
                              <a14:hiddenLine xmlns:a14="http://schemas.microsoft.com/office/drawing/2010/main" w="9525">
                                <a:solidFill>
                                  <a:srgbClr val="2A4F86"/>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6. Design scheme assessment</w:t>
                              </w:r>
                            </w:p>
                          </w:txbxContent>
                        </wps:txbx>
                        <wps:bodyPr rot="0" vert="horz" wrap="square" lIns="0" tIns="0" rIns="0" bIns="0" anchor="t" anchorCtr="0" upright="1">
                          <a:spAutoFit/>
                        </wps:bodyPr>
                      </wps:wsp>
                      <wps:wsp>
                        <wps:cNvPr id="92" name="AutoShape 77"/>
                        <wps:cNvCnPr>
                          <a:cxnSpLocks noChangeShapeType="1"/>
                          <a:stCxn id="31" idx="2"/>
                          <a:endCxn id="32" idx="0"/>
                        </wps:cNvCnPr>
                        <wps:spPr bwMode="auto">
                          <a:xfrm>
                            <a:off x="3154712" y="360704"/>
                            <a:ext cx="4228" cy="1311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 name="肘形连接符 3"/>
                        <wps:cNvCnPr>
                          <a:stCxn id="37" idx="3"/>
                          <a:endCxn id="34" idx="3"/>
                        </wps:cNvCnPr>
                        <wps:spPr>
                          <a:xfrm flipV="1">
                            <a:off x="4093050" y="1626262"/>
                            <a:ext cx="687208" cy="1616401"/>
                          </a:xfrm>
                          <a:prstGeom prst="bentConnector3">
                            <a:avLst>
                              <a:gd name="adj1" fmla="val 133265"/>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93" o:spid="_x0000_s1026" editas="canvas" style="width:403.3pt;height:312.3pt;mso-position-horizontal-relative:char;mso-position-vertical-relative:line" coordsize="51212,39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212;height:39655;visibility:visible;mso-wrap-style:square">
                  <v:fill o:detectmouseclick="t"/>
                  <v:path o:connecttype="none"/>
                </v:shape>
                <v:shapetype id="_x0000_t202" coordsize="21600,21600" o:spt="202" path="m,l,21600r21600,l21600,xe">
                  <v:stroke joinstyle="miter"/>
                  <v:path gradientshapeok="t" o:connecttype="rect"/>
                </v:shapetype>
                <v:shape id="Text Box 54" o:spid="_x0000_s1028" type="#_x0000_t202" style="position:absolute;left:15298;top:379;width:32497;height:3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yd8UA&#10;AADbAAAADwAAAGRycy9kb3ducmV2LnhtbESPzWrDMBCE74G+g9hCbrXsJpTgRjYhNJBDeshP7xtr&#10;a7uxVq6kxu7bR4VCjsPMfMMsy9F04krOt5YVZEkKgriyuuVawem4eVqA8AFZY2eZFPySh7J4mCwx&#10;13bgPV0PoRYRwj5HBU0IfS6lrxoy6BPbE0fv0zqDIUpXS+1wiHDTyec0fZEGW44LDfa0bqi6HH6M&#10;gu+PTH658/tueKt259lcZ+18vVFq+jiuXkEEGsM9/N/eagWzDP6+xB8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w7J3xQAAANsAAAAPAAAAAAAAAAAAAAAAAJgCAABkcnMv&#10;ZG93bnJldi54bWxQSwUGAAAAAAQABAD1AAAAigMAAAAA&#10;" fillcolor="#eaeaea" strokeweight=".25pt">
                  <v:textbox style="mso-fit-shape-to-text:t" inset="1.57481mm,.78739mm,1.57481mm,.78739mm">
                    <w:txbxContent>
                      <w:p>
                        <w:pPr>
                          <w:autoSpaceDE w:val="0"/>
                          <w:autoSpaceDN w:val="0"/>
                          <w:adjustRightInd w:val="0"/>
                          <w:snapToGri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Importance classifications of user nodes considering post- earthquake function.</w:t>
                        </w:r>
                      </w:p>
                    </w:txbxContent>
                  </v:textbox>
                </v:shape>
                <v:shape id="Text Box 55" o:spid="_x0000_s1029" type="#_x0000_t202" style="position:absolute;left:15376;top:4919;width:32426;height:3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EsAMQA&#10;AADbAAAADwAAAGRycy9kb3ducmV2LnhtbESPQWvCQBSE7wX/w/KE3ppNVIqkboKIQg/2oK33Z/Y1&#10;SZt9G3dXk/57t1DocZiZb5hVOZpO3Mj51rKCLElBEFdWt1wr+HjfPS1B+ICssbNMCn7IQ1lMHlaY&#10;azvwgW7HUIsIYZ+jgiaEPpfSVw0Z9IntiaP3aZ3BEKWrpXY4RLjp5CxNn6XBluNCgz1tGqq+j1ej&#10;4HLK5Jc7v+2HbbU/zxc6axebnVKP03H9AiLQGP7Df+1XrWA+g98v8Qf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RLADEAAAA2wAAAA8AAAAAAAAAAAAAAAAAmAIAAGRycy9k&#10;b3ducmV2LnhtbFBLBQYAAAAABAAEAPUAAACJAwAAAAA=&#10;" fillcolor="#eaeaea" strokeweight=".25pt">
                  <v:textbox style="mso-fit-shape-to-text:t" inset="1.57481mm,.78739mm,1.57481mm,.78739mm">
                    <w:txbxContent>
                      <w:p>
                        <w:pPr>
                          <w:autoSpaceDE w:val="0"/>
                          <w:autoSpaceDN w:val="0"/>
                          <w:adjustRightIn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Determine seismic performance design</w:t>
                        </w:r>
                        <w:r>
                          <w:rPr>
                            <w:rFonts w:ascii="Times New Roman" w:hAnsi="Times New Roman" w:cs="Times New Roman" w:hint="eastAsia"/>
                            <w:bCs/>
                            <w:color w:val="000000"/>
                            <w:sz w:val="18"/>
                            <w:szCs w:val="18"/>
                          </w:rPr>
                          <w:t xml:space="preserve"> objective</w:t>
                        </w:r>
                        <w:r>
                          <w:rPr>
                            <w:rFonts w:ascii="Times New Roman" w:hAnsi="Times New Roman" w:cs="Times New Roman"/>
                            <w:bCs/>
                            <w:color w:val="000000"/>
                            <w:sz w:val="18"/>
                            <w:szCs w:val="18"/>
                          </w:rPr>
                          <w:t>s of user nodes.</w:t>
                        </w:r>
                      </w:p>
                    </w:txbxContent>
                  </v:textbox>
                </v:shape>
                <v:shape id="Text Box 56" o:spid="_x0000_s1030" type="#_x0000_t202" style="position:absolute;left:15376;top:9280;width:32426;height:3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2Jm8MA&#10;AADbAAAADwAAAGRycy9kb3ducmV2LnhtbESPQWvCQBSE7wX/w/KE3nQTI1JSVymi0IM9qO39mX0m&#10;sdm3cXc16b93BaHHYWa+YebL3jTiRs7XlhWk4wQEcWF1zaWC78Nm9AbCB2SNjWVS8EcelovByxxz&#10;bTve0W0fShEh7HNUUIXQ5lL6oiKDfmxb4uidrDMYonSl1A67CDeNnCTJTBqsOS5U2NKqouJ3fzUK&#10;Lj+pPLvj17ZbF9tjNtVpPV1tlHod9h/vIAL14T/8bH9qBVkG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2Jm8MAAADbAAAADwAAAAAAAAAAAAAAAACYAgAAZHJzL2Rv&#10;d25yZXYueG1sUEsFBgAAAAAEAAQA9QAAAIgDAAAAAA==&#10;" fillcolor="#eaeaea" strokeweight=".25pt">
                  <v:textbox style="mso-fit-shape-to-text:t" inset="1.57481mm,.78739mm,1.57481mm,.78739mm">
                    <w:txbxContent>
                      <w:p>
                        <w:pPr>
                          <w:autoSpaceDE w:val="0"/>
                          <w:autoSpaceDN w:val="0"/>
                          <w:adjustRightInd w:val="0"/>
                          <w:snapToGri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 xml:space="preserve">Take the pipeline network topology and seismic </w:t>
                        </w:r>
                        <w:r>
                          <w:rPr>
                            <w:rFonts w:ascii="Times New Roman" w:hAnsi="Times New Roman" w:cs="Times New Roman" w:hint="eastAsia"/>
                            <w:bCs/>
                            <w:color w:val="000000"/>
                            <w:sz w:val="18"/>
                            <w:szCs w:val="18"/>
                          </w:rPr>
                          <w:t>resistance</w:t>
                        </w:r>
                        <w:r>
                          <w:rPr>
                            <w:rFonts w:ascii="Times New Roman" w:hAnsi="Times New Roman" w:cs="Times New Roman"/>
                            <w:bCs/>
                            <w:color w:val="000000"/>
                            <w:sz w:val="18"/>
                            <w:szCs w:val="18"/>
                          </w:rPr>
                          <w:t xml:space="preserve"> of pipeline structures as design variables.</w:t>
                        </w:r>
                      </w:p>
                    </w:txbxContent>
                  </v:textbox>
                </v:shape>
                <v:shape id="Text Box 57" o:spid="_x0000_s1031" type="#_x0000_t202" style="position:absolute;left:15373;top:13987;width:32420;height:4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R78MA&#10;AADbAAAADwAAAGRycy9kb3ducmV2LnhtbESPQWvCQBSE7wX/w/IEb3UTDUVSVxFR8GAPVXt/Zp9J&#10;NPs27q4m/ffdQqHHYWa+YebL3jTiSc7XlhWk4wQEcWF1zaWC03H7OgPhA7LGxjIp+CYPy8XgZY65&#10;th1/0vMQShEh7HNUUIXQ5lL6oiKDfmxb4uhdrDMYonSl1A67CDeNnCTJmzRYc1yosKV1RcXt8DAK&#10;7l+pvLrzx77bFPvzNNNpna23So2G/eodRKA+/If/2jutYJrB75f4A+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QR78MAAADbAAAADwAAAAAAAAAAAAAAAACYAgAAZHJzL2Rv&#10;d25yZXYueG1sUEsFBgAAAAAEAAQA9QAAAIgDAAAAAA==&#10;" fillcolor="#eaeaea" strokeweight=".25pt">
                  <v:textbox style="mso-fit-shape-to-text:t" inset="1.57481mm,.78739mm,1.57481mm,.78739mm">
                    <w:txbxContent>
                      <w:p>
                        <w:pPr>
                          <w:autoSpaceDE w:val="0"/>
                          <w:autoSpaceDN w:val="0"/>
                          <w:adjustRightInd w:val="0"/>
                          <w:snapToGri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 xml:space="preserve">Determine network topology layout, </w:t>
                        </w:r>
                        <w:ins w:id="171" w:author="Editor" w:date="2016-02-10T20:15:00Z">
                          <w:r>
                            <w:rPr>
                              <w:rFonts w:ascii="Times New Roman" w:hAnsi="Times New Roman" w:cs="Times New Roman"/>
                              <w:bCs/>
                              <w:color w:val="000000"/>
                              <w:sz w:val="18"/>
                              <w:szCs w:val="18"/>
                            </w:rPr>
                            <w:t xml:space="preserve">and </w:t>
                          </w:r>
                        </w:ins>
                        <w:r>
                          <w:rPr>
                            <w:rFonts w:ascii="Times New Roman" w:hAnsi="Times New Roman" w:cs="Times New Roman"/>
                            <w:bCs/>
                            <w:color w:val="000000"/>
                            <w:sz w:val="18"/>
                            <w:szCs w:val="18"/>
                          </w:rPr>
                          <w:t xml:space="preserve">assign the seismic resistance requirements of pipeline structures according to </w:t>
                        </w:r>
                        <w:ins w:id="172" w:author="Editor" w:date="2016-02-10T20:16:00Z">
                          <w:r>
                            <w:rPr>
                              <w:rFonts w:ascii="Times New Roman" w:hAnsi="Times New Roman" w:cs="Times New Roman"/>
                              <w:bCs/>
                              <w:color w:val="000000"/>
                              <w:sz w:val="18"/>
                              <w:szCs w:val="18"/>
                            </w:rPr>
                            <w:t xml:space="preserve">the </w:t>
                          </w:r>
                        </w:ins>
                        <w:r>
                          <w:rPr>
                            <w:rFonts w:ascii="Times New Roman" w:hAnsi="Times New Roman" w:cs="Times New Roman"/>
                            <w:bCs/>
                            <w:color w:val="000000"/>
                            <w:sz w:val="18"/>
                            <w:szCs w:val="18"/>
                          </w:rPr>
                          <w:t>seismic performance requirements of user nodes</w:t>
                        </w:r>
                        <w:r>
                          <w:rPr>
                            <w:rFonts w:ascii="Times New Roman" w:hAnsi="Times New Roman" w:cs="Times New Roman" w:hint="eastAsia"/>
                            <w:bCs/>
                            <w:color w:val="000000"/>
                            <w:sz w:val="18"/>
                            <w:szCs w:val="18"/>
                          </w:rPr>
                          <w:t xml:space="preserve"> by optimization</w:t>
                        </w:r>
                        <w:r>
                          <w:rPr>
                            <w:rFonts w:ascii="Times New Roman" w:hAnsi="Times New Roman" w:cs="Times New Roman"/>
                            <w:bCs/>
                            <w:color w:val="000000"/>
                            <w:sz w:val="18"/>
                            <w:szCs w:val="18"/>
                          </w:rPr>
                          <w:t>.</w:t>
                        </w:r>
                      </w:p>
                    </w:txbxContent>
                  </v:textbox>
                </v:shape>
                <v:shape id="Text Box 58" o:spid="_x0000_s1032" type="#_x0000_t202" style="position:absolute;left:15376;top:19934;width:32426;height:3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i0dMQA&#10;AADbAAAADwAAAGRycy9kb3ducmV2LnhtbESPQWvCQBSE74L/YXlCb7qJWpHoKiIVerAHrd6f2WcS&#10;zb5Nd7cm/fddodDjMDPfMMt1Z2rxIOcrywrSUQKCOLe64kLB6XM3nIPwAVljbZkU/JCH9arfW2Km&#10;bcsHehxDISKEfYYKyhCaTEqfl2TQj2xDHL2rdQZDlK6Q2mEb4aaW4ySZSYMVx4USG9qWlN+P30bB&#10;1zmVN3f52Ldv+f4ymeq0mm53Sr0Mus0CRKAu/If/2u9aweQVnl/i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4tHTEAAAA2wAAAA8AAAAAAAAAAAAAAAAAmAIAAGRycy9k&#10;b3ducmV2LnhtbFBLBQYAAAAABAAEAPUAAACJAwAAAAA=&#10;" fillcolor="#eaeaea" strokeweight=".25pt">
                  <v:textbox style="mso-fit-shape-to-text:t" inset="1.57481mm,.78739mm,1.57481mm,.78739mm">
                    <w:txbxContent>
                      <w:p>
                        <w:pPr>
                          <w:autoSpaceDE w:val="0"/>
                          <w:autoSpaceDN w:val="0"/>
                          <w:adjustRightInd w:val="0"/>
                          <w:snapToGrid w:val="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 xml:space="preserve">Specify the materials, joints and counter measures of pipeline structures according to </w:t>
                        </w:r>
                        <w:ins w:id="173" w:author="Editor" w:date="2016-02-10T20:16:00Z">
                          <w:r>
                            <w:rPr>
                              <w:rFonts w:ascii="Times New Roman" w:hAnsi="Times New Roman" w:cs="Times New Roman"/>
                              <w:bCs/>
                              <w:color w:val="000000"/>
                              <w:sz w:val="18"/>
                              <w:szCs w:val="18"/>
                            </w:rPr>
                            <w:t xml:space="preserve">the </w:t>
                          </w:r>
                        </w:ins>
                        <w:r>
                          <w:rPr>
                            <w:rFonts w:ascii="Times New Roman" w:hAnsi="Times New Roman" w:cs="Times New Roman"/>
                            <w:bCs/>
                            <w:color w:val="000000"/>
                            <w:sz w:val="18"/>
                            <w:szCs w:val="18"/>
                          </w:rPr>
                          <w:t>resistance requirements of pipelines.</w:t>
                        </w:r>
                      </w:p>
                    </w:txbxContent>
                  </v:textbox>
                </v:shape>
                <v:shape id="Text Box 59" o:spid="_x0000_s1033" type="#_x0000_t202" style="position:absolute;left:15376;top:24632;width:32429;height:3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qA8QA&#10;AADbAAAADwAAAGRycy9kb3ducmV2LnhtbESPQWvCQBSE74L/YXkFb80mKlJSN6GIggd7qG3vz+xr&#10;kjb7Nu6uJv77bqHgcZiZb5h1OZpOXMn51rKCLElBEFdWt1wr+HjfPT6B8AFZY2eZFNzIQ1lMJ2vM&#10;tR34ja7HUIsIYZ+jgiaEPpfSVw0Z9IntiaP3ZZ3BEKWrpXY4RLjp5DxNV9Jgy3GhwZ42DVU/x4tR&#10;cP7M5Lc7vR6GbXU4LZY6a5ebnVKzh/HlGUSgMdzD/+29VrBYwd+X+A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qKgPEAAAA2wAAAA8AAAAAAAAAAAAAAAAAmAIAAGRycy9k&#10;b3ducmV2LnhtbFBLBQYAAAAABAAEAPUAAACJAwAAAAA=&#10;" fillcolor="#eaeaea" strokeweight=".25pt">
                  <v:textbox style="mso-fit-shape-to-text:t" inset="1.57481mm,.78739mm,1.57481mm,.78739mm">
                    <w:txbxContent>
                      <w:p>
                        <w:pPr>
                          <w:autoSpaceDE w:val="0"/>
                          <w:autoSpaceDN w:val="0"/>
                          <w:adjustRightInd w:val="0"/>
                          <w:snapToGrid w:val="0"/>
                          <w:ind w:left="90" w:hangingChars="50" w:hanging="90"/>
                          <w:jc w:val="left"/>
                          <w:rPr>
                            <w:rFonts w:ascii="Times New Roman" w:hAnsi="Times New Roman" w:cs="Times New Roman"/>
                            <w:bCs/>
                            <w:color w:val="000000"/>
                            <w:sz w:val="18"/>
                            <w:szCs w:val="18"/>
                          </w:rPr>
                        </w:pPr>
                        <w:r>
                          <w:rPr>
                            <w:rFonts w:ascii="Times New Roman" w:hAnsi="Times New Roman" w:cs="Times New Roman"/>
                            <w:bCs/>
                            <w:color w:val="000000"/>
                            <w:sz w:val="18"/>
                            <w:szCs w:val="18"/>
                          </w:rPr>
                          <w:t>Seismic performance analys</w:t>
                        </w:r>
                        <w:r>
                          <w:rPr>
                            <w:rFonts w:ascii="Times New Roman" w:hAnsi="Times New Roman" w:cs="Times New Roman" w:hint="eastAsia"/>
                            <w:bCs/>
                            <w:color w:val="000000"/>
                            <w:sz w:val="18"/>
                            <w:szCs w:val="18"/>
                          </w:rPr>
                          <w:t>es</w:t>
                        </w:r>
                        <w:r>
                          <w:rPr>
                            <w:rFonts w:ascii="Times New Roman" w:hAnsi="Times New Roman" w:cs="Times New Roman"/>
                            <w:bCs/>
                            <w:color w:val="000000"/>
                            <w:sz w:val="18"/>
                            <w:szCs w:val="18"/>
                          </w:rPr>
                          <w:t xml:space="preserve"> of pipeline structures and user nodes under scenario earthquakes.</w:t>
                        </w:r>
                      </w:p>
                    </w:txbxContent>
                  </v:textbox>
                </v:shape>
                <v:shapetype id="_x0000_t110" coordsize="21600,21600" o:spt="110" path="m10800,l,10800,10800,21600,21600,10800xe">
                  <v:stroke joinstyle="miter"/>
                  <v:path gradientshapeok="t" o:connecttype="rect" textboxrect="5400,5400,16200,16200"/>
                </v:shapetype>
                <v:shape id="AutoShape 60" o:spid="_x0000_s1034" type="#_x0000_t110" style="position:absolute;left:22329;top:29511;width:18601;height:5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e4cMA&#10;AADbAAAADwAAAGRycy9kb3ducmV2LnhtbESPQWsCMRSE7wX/Q3hCb5qoVMvWKGJbEHty9eLtmbzu&#10;Lt28LEmq23/fCIUeh5n5hlmue9eKK4XYeNYwGSsQxMbbhisNp+P76BlETMgWW8+k4YcirFeDhyUW&#10;1t/4QNcyVSJDOBaooU6pK6SMpiaHcew74ux9+uAwZRkqaQPeMty1cqrUXDpsOC/U2NG2JvNVfjsN&#10;fn9+uryZizp/vO7CzKjmaLnU+nHYb15AJOrTf/ivvbMaZgu4f8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ce4cMAAADbAAAADwAAAAAAAAAAAAAAAACYAgAAZHJzL2Rv&#10;d25yZXYueG1sUEsFBgAAAAAEAAQA9QAAAIgDAAAAAA==&#10;" fillcolor="#eaeaea" strokeweight=".25pt">
                  <v:textbox inset=".5mm,.3mm,.5mm,.3mm">
                    <w:txbxContent>
                      <w:p>
                        <w:pPr>
                          <w:autoSpaceDE w:val="0"/>
                          <w:autoSpaceDN w:val="0"/>
                          <w:adjustRightInd w:val="0"/>
                          <w:snapToGrid w:val="0"/>
                          <w:jc w:val="center"/>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 xml:space="preserve">Achieve the design </w:t>
                        </w:r>
                        <w:r>
                          <w:rPr>
                            <w:rFonts w:ascii="Times New Roman" w:hAnsi="Times New Roman" w:cs="Times New Roman" w:hint="eastAsia"/>
                            <w:bCs/>
                            <w:color w:val="000000"/>
                            <w:sz w:val="18"/>
                            <w:szCs w:val="18"/>
                            <w:lang w:val="zh-CN"/>
                          </w:rPr>
                          <w:t>objective</w:t>
                        </w:r>
                        <w:r>
                          <w:rPr>
                            <w:rFonts w:ascii="Times New Roman" w:hAnsi="Times New Roman" w:cs="Times New Roman"/>
                            <w:bCs/>
                            <w:color w:val="000000"/>
                            <w:sz w:val="18"/>
                            <w:szCs w:val="18"/>
                            <w:lang w:val="zh-CN"/>
                          </w:rPr>
                          <w:t>s</w:t>
                        </w:r>
                        <w:r>
                          <w:rPr>
                            <w:rFonts w:ascii="Times New Roman" w:hAnsi="Times New Roman" w:cs="Times New Roman" w:hint="eastAsia"/>
                            <w:bCs/>
                            <w:color w:val="000000"/>
                            <w:sz w:val="18"/>
                            <w:szCs w:val="18"/>
                            <w:lang w:val="zh-CN"/>
                          </w:rPr>
                          <w:t>?</w:t>
                        </w:r>
                      </w:p>
                    </w:txbxContent>
                  </v:textbox>
                </v:shape>
                <v:shapetype id="_x0000_t32" coordsize="21600,21600" o:spt="32" o:oned="t" path="m,l21600,21600e" filled="f">
                  <v:path arrowok="t" fillok="f" o:connecttype="none"/>
                  <o:lock v:ext="edit" shapetype="t"/>
                </v:shapetype>
                <v:shape id="AutoShape 61" o:spid="_x0000_s1035" type="#_x0000_t32" style="position:absolute;left:31589;top:7937;width:0;height:13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NLt78AAADbAAAADwAAAGRycy9kb3ducmV2LnhtbERPTUvDQBC9F/wPywje2olWRGI3QVpK&#10;vbYWvI7ZcROanY3ZsY3+evcgeHy871U9hd6ceUxdFAu3iwIMSxNdJ97C8XU7fwSTlMRRH4UtfHOC&#10;urqarah08SJ7Ph/UmxwiqSQLrepQIqam5UBpEQeWzH3EMZBmOHp0I11yeOjxrigeMFAnuaGlgdct&#10;N6fDV7CwPaV33fv73c/bp3rsl7jRHVp7cz09P4FRnvRf/Od+cRaWeWz+kn8AV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NNLt78AAADbAAAADwAAAAAAAAAAAAAAAACh&#10;AgAAZHJzL2Rvd25yZXYueG1sUEsFBgAAAAAEAAQA+QAAAI0DAAAAAA==&#10;">
                  <v:stroke endarrow="block"/>
                  <v:shadow color="#d3d9dd"/>
                </v:shape>
                <v:shape id="AutoShape 62" o:spid="_x0000_s1036" type="#_x0000_t32" style="position:absolute;left:31589;top:12508;width:0;height:14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uLMIAAADbAAAADwAAAGRycy9kb3ducmV2LnhtbESPUUvDQBCE34X+h2MLvtmNrYimvRap&#10;lPraVvB1m1svobm9mFvb6K/3BMHHYWa+YRarIbTmzH1qoli4nRRgWKroGvEWXg+bmwcwSUkctVHY&#10;whcnWC1HVwsqXbzIjs979SZDJJVkoVbtSsRU1RwoTWLHkr332AfSLHuPrqdLhocWp0Vxj4EayQs1&#10;dbyuuTrtP4OFzSkddefvtt9vH+qxneGzbtHa6/HwNAejPOh/+K/94izMHuH3S/4Bu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5/uLMIAAADbAAAADwAAAAAAAAAAAAAA&#10;AAChAgAAZHJzL2Rvd25yZXYueG1sUEsFBgAAAAAEAAQA+QAAAJADAAAAAA==&#10;">
                  <v:stroke endarrow="block"/>
                  <v:shadow color="#d3d9dd"/>
                </v:shape>
                <v:shape id="AutoShape 63" o:spid="_x0000_s1037" type="#_x0000_t32" style="position:absolute;left:31589;top:18533;width:0;height:1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M0zL8AAADbAAAADwAAAGRycy9kb3ducmV2LnhtbERPS0vDQBC+F/wPywi9tRNtKRK7LdJS&#10;6rUP8Dpmx01odjZmxzb6692D4PHjey/XQ2jNlfvURLHwMC3AsFTRNeItnE+7yROYpCSO2ihs4ZsT&#10;rFd3oyWVLt7kwNejepNDJJVkoVbtSsRU1RwoTWPHkrmP2AfSDHuPrqdbDg8tPhbFAgM1khtq6nhT&#10;c3U5fgULu0t614Of73/ePtVjO8Ot7tHa8f3w8gxGedB/8Z/71VmY5/X5S/4Bu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qM0zL8AAADbAAAADwAAAAAAAAAAAAAAAACh&#10;AgAAZHJzL2Rvd25yZXYueG1sUEsFBgAAAAAEAAQA+QAAAI0DAAAAAA==&#10;">
                  <v:stroke endarrow="block"/>
                  <v:shadow color="#d3d9dd"/>
                </v:shape>
                <v:shape id="AutoShape 64" o:spid="_x0000_s1038" type="#_x0000_t32" style="position:absolute;left:31589;top:23161;width:1;height:14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RV8IAAADbAAAADwAAAGRycy9kb3ducmV2LnhtbESPUUvDQBCE3wX/w7GCb3ZTLVJir6VU&#10;Sn1tLfR1zW0vobm9NLe20V/vCYKPw8x8w8wWQ2jNhfvURLEwHhVgWKroGvEW9u/rhymYpCSO2ihs&#10;4YsTLOa3NzMqXbzKli879SZDJJVkoVbtSsRU1RwojWLHkr1j7ANplr1H19M1w0OLj0XxjIEayQs1&#10;dbyquTrtPoOF9Sl96NZPNt+Hs3psn/BVN2jt/d2wfAGjPOh/+K/95ixMxvD7Jf8An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e+RV8IAAADbAAAADwAAAAAAAAAAAAAA&#10;AAChAgAAZHJzL2Rvd25yZXYueG1sUEsFBgAAAAAEAAQA+QAAAJADAAAAAA==&#10;">
                  <v:stroke endarrow="block"/>
                  <v:shadow color="#d3d9dd"/>
                </v:shape>
                <v:shape id="AutoShape 65" o:spid="_x0000_s1039" type="#_x0000_t32" style="position:absolute;left:31590;top:27859;width:40;height:16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0PIMIAAADbAAAADwAAAGRycy9kb3ducmV2LnhtbESPUUvDQBCE34X+h2MF3+zGWkRir6Uo&#10;pb62Fnxdc9tLaG4vza1t9Nf3CoKPw8x8w8wWQ2jNifvURLHwMC7AsFTRNeIt7D5W989gkpI4aqOw&#10;hR9OsJiPbmZUuniWDZ+26k2GSCrJQq3alYipqjlQGseOJXv72AfSLHuPrqdzhocWJ0XxhIEayQs1&#10;dfxac3XYfgcLq0P60o2frn8/j+qxfcQ3XaO1d7fD8gWM8qD/4b/2u7MwncD1S/4BO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0PIMIAAADbAAAADwAAAAAAAAAAAAAA&#10;AAChAgAAZHJzL2Rvd25yZXYueG1sUEsFBgAAAAAEAAQA+QAAAJADAAAAAA==&#10;">
                  <v:stroke endarrow="block"/>
                  <v:shadow color="#d3d9dd"/>
                </v:shape>
                <v:shape id="Text Box 67" o:spid="_x0000_s1040" type="#_x0000_t202" style="position:absolute;left:42764;top:30574;width:2286;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0Z58MA&#10;AADbAAAADwAAAGRycy9kb3ducmV2LnhtbESPT2sCMRTE7wW/Q3iCt5r1D0XXjSKCIL112+L1sXmb&#10;Xdy8rJuoaT99Uyj0OMzMb5hiF20n7jT41rGC2TQDQVw53bJR8PF+fF6B8AFZY+eYFHyRh9129FRg&#10;rt2D3+heBiMShH2OCpoQ+lxKXzVk0U9dT5y82g0WQ5KDkXrAR4LbTs6z7EVabDktNNjToaHqUt6s&#10;gk9aLZDqU3n+XpvDeRFfo6GrUpNx3G9ABIrhP/zXPmkFyyX8fkk/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0Z58MAAADbAAAADwAAAAAAAAAAAAAAAACYAgAAZHJzL2Rv&#10;d25yZXYueG1sUEsFBgAAAAAEAAQA9QAAAIgDAAAAAA==&#10;" filled="f" fillcolor="#6c89da" stroked="f" strokecolor="#2a4f86">
                  <v:textbox style="mso-fit-shape-to-text:t" inset="0,0,0,0">
                    <w:txbxContent>
                      <w:p>
                        <w:pPr>
                          <w:autoSpaceDE w:val="0"/>
                          <w:autoSpaceDN w:val="0"/>
                          <w:adjustRightInd w:val="0"/>
                          <w:jc w:val="center"/>
                          <w:rPr>
                            <w:rFonts w:ascii="Times New Roman" w:hAnsi="Times New Roman" w:cs="Times New Roman"/>
                            <w:b/>
                            <w:bCs/>
                            <w:color w:val="000000"/>
                            <w:sz w:val="18"/>
                            <w:szCs w:val="18"/>
                            <w:lang w:val="zh-CN"/>
                          </w:rPr>
                        </w:pPr>
                        <w:r>
                          <w:rPr>
                            <w:rFonts w:ascii="Times New Roman" w:hAnsi="Times New Roman" w:cs="Times New Roman"/>
                            <w:b/>
                            <w:bCs/>
                            <w:color w:val="000000"/>
                            <w:sz w:val="18"/>
                            <w:szCs w:val="18"/>
                            <w:lang w:val="zh-CN"/>
                          </w:rPr>
                          <w:t>N</w:t>
                        </w:r>
                      </w:p>
                    </w:txbxContent>
                  </v:textbox>
                </v:shape>
                <v:shape id="Text Box 68" o:spid="_x0000_s1041" type="#_x0000_t202" style="position:absolute;left:31720;top:35180;width:2286;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fMIA&#10;AADbAAAADwAAAGRycy9kb3ducmV2LnhtbESPQWsCMRSE74L/ITyht5q1tqKrUUQoSG9dFa+PzTO7&#10;uHlZN6mm/fWNIHgcZuYbZrGKthFX6nztWMFomIEgLp2u2SjY7z5fpyB8QNbYOCYFv+Rhtez3Fphr&#10;d+NvuhbBiARhn6OCKoQ2l9KXFVn0Q9cSJ+/kOoshyc5I3eEtwW0j37JsIi3WnBYqbGlTUXkufqyC&#10;A03HSKdtcfybmc1xHL+ioYtSL4O4noMIFMMz/GhvtYL3D7h/ST9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bx8wgAAANsAAAAPAAAAAAAAAAAAAAAAAJgCAABkcnMvZG93&#10;bnJldi54bWxQSwUGAAAAAAQABAD1AAAAhwMAAAAA&#10;" filled="f" fillcolor="#6c89da" stroked="f" strokecolor="#2a4f86">
                  <v:textbox style="mso-fit-shape-to-text:t" inset="0,0,0,0">
                    <w:txbxContent>
                      <w:p>
                        <w:pPr>
                          <w:autoSpaceDE w:val="0"/>
                          <w:autoSpaceDN w:val="0"/>
                          <w:adjustRightInd w:val="0"/>
                          <w:jc w:val="center"/>
                          <w:rPr>
                            <w:rFonts w:ascii="Times New Roman" w:hAnsi="Times New Roman" w:cs="Times New Roman"/>
                            <w:b/>
                            <w:bCs/>
                            <w:color w:val="000000"/>
                            <w:sz w:val="18"/>
                            <w:szCs w:val="18"/>
                            <w:lang w:val="zh-CN"/>
                          </w:rPr>
                        </w:pPr>
                        <w:r>
                          <w:rPr>
                            <w:rFonts w:ascii="Times New Roman" w:hAnsi="Times New Roman" w:cs="Times New Roman"/>
                            <w:b/>
                            <w:bCs/>
                            <w:color w:val="000000"/>
                            <w:sz w:val="18"/>
                            <w:szCs w:val="18"/>
                            <w:lang w:val="zh-CN"/>
                          </w:rPr>
                          <w:t>Y</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69" o:spid="_x0000_s1042" type="#_x0000_t176" style="position:absolute;left:27628;top:37196;width:800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u/sEA&#10;AADbAAAADwAAAGRycy9kb3ducmV2LnhtbESP0YrCMBRE34X9h3AFX2RNXUSXapRVWNAXweoHXJJr&#10;U2xuShNr/XsjLOzjMDNnmNWmd7XoqA2VZwXTSQaCWHtTcangcv79/AYRIrLB2jMpeFKAzfpjsMLc&#10;+AefqCtiKRKEQ44KbIxNLmXQlhyGiW+Ik3f1rcOYZFtK0+IjwV0tv7JsLh1WnBYsNrSzpG/F3SkY&#10;37u92x5koxelvt62hqy9HJUaDfufJYhIffwP/7X3RsFsDu8v6Q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wrv7BAAAA2wAAAA8AAAAAAAAAAAAAAAAAmAIAAGRycy9kb3du&#10;cmV2LnhtbFBLBQYAAAAABAAEAPUAAACGAwAAAAA=&#10;" fillcolor="#eaeaea" strokeweight=".25pt">
                  <v:textbox inset="1.6mm,.8mm,1.6mm,.8mm">
                    <w:txbxContent>
                      <w:p>
                        <w:pPr>
                          <w:autoSpaceDE w:val="0"/>
                          <w:autoSpaceDN w:val="0"/>
                          <w:adjustRightInd w:val="0"/>
                          <w:snapToGrid w:val="0"/>
                          <w:jc w:val="center"/>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The End</w:t>
                        </w:r>
                      </w:p>
                      <w:p>
                        <w:pPr>
                          <w:rPr>
                            <w:rFonts w:ascii="Times New Roman" w:hAnsi="Times New Roman" w:cs="Times New Roman"/>
                            <w:sz w:val="18"/>
                            <w:szCs w:val="18"/>
                          </w:rPr>
                        </w:pPr>
                      </w:p>
                    </w:txbxContent>
                  </v:textbox>
                </v:shape>
                <v:shape id="AutoShape 70" o:spid="_x0000_s1043" type="#_x0000_t32" style="position:absolute;left:31628;top:35341;width:2;height:1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CnMsIAAADbAAAADwAAAGRycy9kb3ducmV2LnhtbESPQWsCMRSE74L/ITyhN81arMrWKCoI&#10;0ouohXp8bF53g5uXZZNu1n/fCIUeh5n5hllteluLjlpvHCuYTjIQxIXThksFn9fDeAnCB2SNtWNS&#10;8CAPm/VwsMJcu8hn6i6hFAnCPkcFVQhNLqUvKrLoJ64hTt63ay2GJNtS6hZjgttavmbZXFo0nBYq&#10;bGhfUXG//FgFJp5M1xz3cffxdfM6knm8OaPUy6jfvoMI1If/8F/7qBXMF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yCnMsIAAADbAAAADwAAAAAAAAAAAAAA&#10;AAChAgAAZHJzL2Rvd25yZXYueG1sUEsFBgAAAAAEAAQA+QAAAJADAAAAAA==&#10;">
                  <v:stroke endarrow="block"/>
                </v:shape>
                <v:shape id="Text Box 71" o:spid="_x0000_s1044" type="#_x0000_t202" style="position:absolute;left:1409;top:718;width:13400;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AT4r4A&#10;AADbAAAADwAAAGRycy9kb3ducmV2LnhtbERPTYvCMBC9L/gfwgje1tRVRKtRRBDEm3UXr0MzpsVm&#10;Upusxv31m4Pg8fG+l+toG3GnzteOFYyGGQji0umajYLv0+5zBsIHZI2NY1LwJA/rVe9jibl2Dz7S&#10;vQhGpBD2OSqoQmhzKX1ZkUU/dC1x4i6usxgS7IzUHT5SuG3kV5ZNpcWaU0OFLW0rKq/Fr1XwQ7Mx&#10;0mVfnP/mZnsex0M0dFNq0I+bBYhAMbzFL/deK5ikselL+gFy9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OgE+K+AAAA2wAAAA8AAAAAAAAAAAAAAAAAmAIAAGRycy9kb3ducmV2&#10;LnhtbFBLBQYAAAAABAAEAPUAAACDAwAAAAA=&#10;" filled="f" fillcolor="#6c89da" stroked="f" strokecolor="#2a4f86">
                  <v:textbox style="mso-fit-shape-to-text:t" inset="0,0,0,0">
                    <w:txbxContent>
                      <w:p>
                        <w:pPr>
                          <w:autoSpaceDE w:val="0"/>
                          <w:autoSpaceDN w:val="0"/>
                          <w:adjustRightInd w:val="0"/>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1. Importance classification</w:t>
                        </w:r>
                      </w:p>
                    </w:txbxContent>
                  </v:textbox>
                </v:shape>
                <v:shape id="Text Box 72" o:spid="_x0000_s1045" type="#_x0000_t202" style="position:absolute;left:1409;top:4875;width:13400;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2ecIA&#10;AADbAAAADwAAAGRycy9kb3ducmV2LnhtbESPQWsCMRSE74L/IbyCN822lqLbzUoRBPHmtsXrY/PM&#10;Lt28rJuo0V9vCoUeh5n5hilW0XbiQoNvHSt4nmUgiGunWzYKvj430wUIH5A1do5JwY08rMrxqMBc&#10;uyvv6VIFIxKEfY4KmhD6XEpfN2TRz1xPnLyjGyyGJAcj9YDXBLedfMmyN2mx5bTQYE/rhuqf6mwV&#10;fNNijnTcVof70qwP87iLhk5KTZ7ixzuIQDH8h//aW63gdQm/X9IP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LZ5wgAAANsAAAAPAAAAAAAAAAAAAAAAAJgCAABkcnMvZG93&#10;bnJldi54bWxQSwUGAAAAAAQABAD1AAAAhwMAAAAA&#10;" filled="f" fillcolor="#6c89da" stroked="f" strokecolor="#2a4f86">
                  <v:textbox style="mso-fit-shape-to-text:t" inset="0,0,0,0">
                    <w:txbxContent>
                      <w:p>
                        <w:pPr>
                          <w:autoSpaceDE w:val="0"/>
                          <w:autoSpaceDN w:val="0"/>
                          <w:adjustRightInd w:val="0"/>
                          <w:snapToGrid w:val="0"/>
                          <w:ind w:left="178" w:hangingChars="99" w:hanging="178"/>
                          <w:jc w:val="left"/>
                          <w:rPr>
                            <w:rFonts w:ascii="Times New Roman" w:hAnsi="Times New Roman" w:cs="Times New Roman"/>
                            <w:sz w:val="18"/>
                            <w:szCs w:val="18"/>
                          </w:rPr>
                        </w:pPr>
                        <w:r>
                          <w:rPr>
                            <w:rFonts w:ascii="Times New Roman" w:hAnsi="Times New Roman" w:cs="Times New Roman"/>
                            <w:bCs/>
                            <w:color w:val="000000"/>
                            <w:sz w:val="18"/>
                            <w:szCs w:val="18"/>
                          </w:rPr>
                          <w:t>2.</w:t>
                        </w:r>
                        <w:r>
                          <w:rPr>
                            <w:rFonts w:ascii="Times New Roman" w:hAnsi="Times New Roman" w:cs="Times New Roman"/>
                            <w:sz w:val="18"/>
                            <w:szCs w:val="18"/>
                          </w:rPr>
                          <w:t xml:space="preserve"> </w:t>
                        </w:r>
                        <w:r>
                          <w:rPr>
                            <w:rFonts w:ascii="Times New Roman" w:hAnsi="Times New Roman" w:cs="Times New Roman"/>
                            <w:bCs/>
                            <w:color w:val="000000"/>
                            <w:sz w:val="18"/>
                            <w:szCs w:val="18"/>
                          </w:rPr>
                          <w:t xml:space="preserve">Seismic fortification criterion of user nodes </w:t>
                        </w:r>
                      </w:p>
                    </w:txbxContent>
                  </v:textbox>
                </v:shape>
                <v:shape id="Text Box 73" o:spid="_x0000_s1046" type="#_x0000_t202" style="position:absolute;left:1409;top:9356;width:13894;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JOb4A&#10;AADbAAAADwAAAGRycy9kb3ducmV2LnhtbERPTYvCMBC9L/gfwgje1tQVRatRRBDEm3UXr0MzpsVm&#10;Upusxv31m4Pg8fG+l+toG3GnzteOFYyGGQji0umajYLv0+5zBsIHZI2NY1LwJA/rVe9jibl2Dz7S&#10;vQhGpBD2OSqoQmhzKX1ZkUU/dC1x4i6usxgS7IzUHT5SuG3kV5ZNpcWaU0OFLW0rKq/Fr1XwQ7Mx&#10;0mVfnP/mZnsex0M0dFNq0I+bBYhAMbzFL/deK5ik9elL+gFy9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gPiTm+AAAA2wAAAA8AAAAAAAAAAAAAAAAAmAIAAGRycy9kb3ducmV2&#10;LnhtbFBLBQYAAAAABAAEAPUAAACDAwAAAAA=&#10;" filled="f" fillcolor="#6c89da" stroked="f" strokecolor="#2a4f86">
                  <v:textbox style="mso-fit-shape-to-text:t" inset="0,0,0,0">
                    <w:txbxContent>
                      <w:p>
                        <w:pPr>
                          <w:autoSpaceDE w:val="0"/>
                          <w:autoSpaceDN w:val="0"/>
                          <w:adjustRightInd w:val="0"/>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 xml:space="preserve">3. Design variable selection </w:t>
                        </w:r>
                      </w:p>
                    </w:txbxContent>
                  </v:textbox>
                </v:shape>
                <v:shape id="Text Box 74" o:spid="_x0000_s1047" type="#_x0000_t202" style="position:absolute;left:1409;top:14520;width:13894;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sosIA&#10;AADbAAAADwAAAGRycy9kb3ducmV2LnhtbESPQWsCMRSE74L/IbyCN81aadF1oxRBkN7ctnh9bN5m&#10;l25e1k3U2F9vCoUeh5n5him20XbiSoNvHSuYzzIQxJXTLRsFnx/76RKED8gaO8ek4E4etpvxqMBc&#10;uxsf6VoGIxKEfY4KmhD6XEpfNWTRz1xPnLzaDRZDkoOResBbgttOPmfZq7TYclposKddQ9V3ebEK&#10;vmi5QKoP5elnZXanRXyPhs5KTZ7i2xpEoBj+w3/tg1bwMoffL+kH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QyyiwgAAANsAAAAPAAAAAAAAAAAAAAAAAJgCAABkcnMvZG93&#10;bnJldi54bWxQSwUGAAAAAAQABAD1AAAAhwMAAAAA&#10;" filled="f" fillcolor="#6c89da" stroked="f" strokecolor="#2a4f86">
                  <v:textbox style="mso-fit-shape-to-text:t" inset="0,0,0,0">
                    <w:txbxContent>
                      <w:p>
                        <w:pPr>
                          <w:autoSpaceDE w:val="0"/>
                          <w:autoSpaceDN w:val="0"/>
                          <w:adjustRightInd w:val="0"/>
                          <w:snapToGrid w:val="0"/>
                          <w:ind w:left="180" w:hangingChars="100" w:hanging="180"/>
                          <w:jc w:val="left"/>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4. Parameter</w:t>
                        </w:r>
                        <w:del w:id="174" w:author="Editor" w:date="2016-02-10T20:15:00Z">
                          <w:r>
                            <w:rPr>
                              <w:rFonts w:ascii="Times New Roman" w:hAnsi="Times New Roman" w:cs="Times New Roman"/>
                              <w:bCs/>
                              <w:color w:val="000000"/>
                              <w:sz w:val="18"/>
                              <w:szCs w:val="18"/>
                              <w:lang w:val="zh-CN"/>
                            </w:rPr>
                            <w:delText>s</w:delText>
                          </w:r>
                        </w:del>
                        <w:r>
                          <w:rPr>
                            <w:rFonts w:ascii="Times New Roman" w:hAnsi="Times New Roman" w:cs="Times New Roman"/>
                            <w:bCs/>
                            <w:color w:val="000000"/>
                            <w:sz w:val="18"/>
                            <w:szCs w:val="18"/>
                            <w:lang w:val="zh-CN"/>
                          </w:rPr>
                          <w:t xml:space="preserve"> assignment of design variables</w:t>
                        </w:r>
                      </w:p>
                    </w:txbxContent>
                  </v:textbox>
                </v:shape>
                <v:shape id="Text Box 75" o:spid="_x0000_s1048" type="#_x0000_t202" style="position:absolute;left:1409;top:20195;width:13400;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Yzo74A&#10;AADbAAAADwAAAGRycy9kb3ducmV2LnhtbERPTYvCMBC9C/sfwix403QVxFajiCDI3rYqXodmTIvN&#10;pNtkNe6vNwfB4+N9L9fRtuJGvW8cK/gaZyCIK6cbNgqOh91oDsIHZI2tY1LwIA/r1cdgiYV2d/6h&#10;WxmMSCHsC1RQh9AVUvqqJot+7DrixF1cbzEk2Bupe7yncNvKSZbNpMWGU0ONHW1rqq7ln1VwovkU&#10;6bIvz/+52Z6n8Tsa+lVq+Bk3CxCBYniLX+69VpCn9elL+gF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O2M6O+AAAA2wAAAA8AAAAAAAAAAAAAAAAAmAIAAGRycy9kb3ducmV2&#10;LnhtbFBLBQYAAAAABAAEAPUAAACDAwAAAAA=&#10;" filled="f" fillcolor="#6c89da" stroked="f" strokecolor="#2a4f86">
                  <v:textbox style="mso-fit-shape-to-text:t" inset="0,0,0,0">
                    <w:txbxContent>
                      <w:p>
                        <w:pPr>
                          <w:autoSpaceDE w:val="0"/>
                          <w:autoSpaceDN w:val="0"/>
                          <w:adjustRightInd w:val="0"/>
                          <w:ind w:left="265" w:hangingChars="147" w:hanging="265"/>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5. Pipeline structure design</w:t>
                        </w:r>
                      </w:p>
                    </w:txbxContent>
                  </v:textbox>
                </v:shape>
                <v:shape id="Text Box 76" o:spid="_x0000_s1049" type="#_x0000_t202" style="position:absolute;left:1336;top:24820;width:14503;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OMEA&#10;AADbAAAADwAAAGRycy9kb3ducmV2LnhtbESPQYvCMBSE74L/ITxhb5qqsGg1iggLsje7itdH80yL&#10;zUu3iRr99WZhweMwM98wy3W0jbhR52vHCsajDARx6XTNRsHh52s4A+EDssbGMSl4kIf1qt9bYq7d&#10;nfd0K4IRCcI+RwVVCG0upS8rsuhHriVO3tl1FkOSnZG6w3uC20ZOsuxTWqw5LVTY0rai8lJcrYIj&#10;zaZI511xes7N9jSN39HQr1Ifg7hZgAgUwzv8395pBfMx/H1JP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6ljjBAAAA2wAAAA8AAAAAAAAAAAAAAAAAmAIAAGRycy9kb3du&#10;cmV2LnhtbFBLBQYAAAAABAAEAPUAAACGAwAAAAA=&#10;" filled="f" fillcolor="#6c89da" stroked="f" strokecolor="#2a4f86">
                  <v:textbox style="mso-fit-shape-to-text:t" inset="0,0,0,0">
                    <w:txbxContent>
                      <w:p>
                        <w:pPr>
                          <w:autoSpaceDE w:val="0"/>
                          <w:autoSpaceDN w:val="0"/>
                          <w:adjustRightInd w:val="0"/>
                          <w:rPr>
                            <w:rFonts w:ascii="Times New Roman" w:hAnsi="Times New Roman" w:cs="Times New Roman"/>
                            <w:bCs/>
                            <w:color w:val="000000"/>
                            <w:sz w:val="18"/>
                            <w:szCs w:val="18"/>
                            <w:lang w:val="zh-CN"/>
                          </w:rPr>
                        </w:pPr>
                        <w:r>
                          <w:rPr>
                            <w:rFonts w:ascii="Times New Roman" w:hAnsi="Times New Roman" w:cs="Times New Roman"/>
                            <w:bCs/>
                            <w:color w:val="000000"/>
                            <w:sz w:val="18"/>
                            <w:szCs w:val="18"/>
                            <w:lang w:val="zh-CN"/>
                          </w:rPr>
                          <w:t>6. Design scheme assessment</w:t>
                        </w:r>
                      </w:p>
                    </w:txbxContent>
                  </v:textbox>
                </v:shape>
                <v:shape id="AutoShape 77" o:spid="_x0000_s1050" type="#_x0000_t32" style="position:absolute;left:31547;top:3607;width:42;height:1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zQz8UAAADbAAAADwAAAGRycy9kb3ducmV2LnhtbESPQWvCQBSE74X+h+UVvNVNPIhJXYMU&#10;WorioVpCvT2yzySYfRt2V43++q4g9DjMzDfMvBhMJ87kfGtZQTpOQBBXVrdcK/jZfbzOQPiArLGz&#10;TAqu5KFYPD/NMdf2wt903oZaRAj7HBU0IfS5lL5qyKAf2544egfrDIYoXS21w0uEm05OkmQqDbYc&#10;Fxrs6b2h6rg9GQW/6+xUXssNrco0W+3RGX/bfSo1ehmWbyACDeE//Gh/aQXZB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zQz8UAAADbAAAADwAAAAAAAAAA&#10;AAAAAAChAgAAZHJzL2Rvd25yZXYueG1sUEsFBgAAAAAEAAQA+QAAAJMD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 o:spid="_x0000_s1051" type="#_x0000_t34" style="position:absolute;left:40930;top:16262;width:6872;height:1616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C70MIAAADaAAAADwAAAGRycy9kb3ducmV2LnhtbESPT4vCMBTE7wt+h/CEva2pLohUo0hB&#10;EHEP/rl4eyTPttq8lCbW+O3NwsIeh5n5DbNYRduInjpfO1YwHmUgiLUzNZcKzqfN1wyED8gGG8ek&#10;4EUeVsvBxwJz4558oP4YSpEg7HNUUIXQ5lJ6XZFFP3ItcfKurrMYkuxKaTp8Jrht5CTLptJizWmh&#10;wpaKivT9+LAKfjJ9W+83MRbj3Xna66I9uNtFqc9hXM9BBIrhP/zX3hoF3/B7Jd0A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GC70MIAAADaAAAADwAAAAAAAAAAAAAA&#10;AAChAgAAZHJzL2Rvd25yZXYueG1sUEsFBgAAAAAEAAQA+QAAAJADAAAAAA==&#10;" adj="28785" strokecolor="black [3213]" strokeweight=".5pt">
                  <v:stroke endarrow="block"/>
                </v:shape>
                <w10:anchorlock/>
              </v:group>
            </w:pict>
          </mc:Fallback>
        </mc:AlternateContent>
      </w:r>
    </w:p>
    <w:p>
      <w:pPr>
        <w:jc w:val="center"/>
        <w:rPr>
          <w:rFonts w:ascii="Times New Roman" w:hAnsi="Times New Roman" w:cs="Times New Roman"/>
          <w:b/>
          <w:sz w:val="18"/>
          <w:szCs w:val="18"/>
        </w:rPr>
      </w:pPr>
      <w:r>
        <w:rPr>
          <w:rFonts w:ascii="Times New Roman" w:hAnsi="Times New Roman" w:cs="Times New Roman"/>
          <w:b/>
          <w:sz w:val="18"/>
          <w:szCs w:val="18"/>
        </w:rPr>
        <w:t xml:space="preserve">Fig. 1 </w:t>
      </w:r>
      <w:r>
        <w:rPr>
          <w:rFonts w:ascii="Times New Roman" w:hAnsi="Times New Roman" w:cs="Times New Roman"/>
          <w:sz w:val="18"/>
          <w:szCs w:val="18"/>
        </w:rPr>
        <w:t xml:space="preserve">Framework for seismic performance-based design of </w:t>
      </w:r>
      <w:ins w:id="175" w:author="Editor" w:date="2016-02-10T20:17:00Z">
        <w:r>
          <w:rPr>
            <w:rFonts w:ascii="Times New Roman" w:hAnsi="Times New Roman" w:cs="Times New Roman"/>
            <w:sz w:val="18"/>
            <w:szCs w:val="18"/>
          </w:rPr>
          <w:t xml:space="preserve">a </w:t>
        </w:r>
      </w:ins>
      <w:r>
        <w:rPr>
          <w:rFonts w:ascii="Times New Roman" w:hAnsi="Times New Roman" w:cs="Times New Roman"/>
          <w:sz w:val="18"/>
          <w:szCs w:val="18"/>
        </w:rPr>
        <w:t>water distribution system</w:t>
      </w:r>
    </w:p>
    <w:p>
      <w:pPr>
        <w:ind w:firstLineChars="200" w:firstLine="420"/>
        <w:rPr>
          <w:rFonts w:ascii="Times New Roman" w:hAnsi="Times New Roman" w:cs="Times New Roman"/>
          <w:sz w:val="21"/>
          <w:szCs w:val="21"/>
        </w:rPr>
      </w:pPr>
      <w:del w:id="176" w:author="Editor" w:date="2016-02-10T20:17:00Z">
        <w:r>
          <w:rPr>
            <w:rFonts w:ascii="Times New Roman" w:hAnsi="Times New Roman" w:cs="Times New Roman"/>
            <w:sz w:val="21"/>
            <w:szCs w:val="21"/>
          </w:rPr>
          <w:delText xml:space="preserve">Since </w:delText>
        </w:r>
      </w:del>
      <w:ins w:id="177" w:author="Editor" w:date="2016-02-10T20:17:00Z">
        <w:r>
          <w:rPr>
            <w:rFonts w:ascii="Times New Roman" w:hAnsi="Times New Roman" w:cs="Times New Roman"/>
            <w:sz w:val="21"/>
            <w:szCs w:val="21"/>
          </w:rPr>
          <w:t xml:space="preserve">Because </w:t>
        </w:r>
      </w:ins>
      <w:r>
        <w:rPr>
          <w:rFonts w:ascii="Times New Roman" w:hAnsi="Times New Roman" w:cs="Times New Roman"/>
          <w:sz w:val="21"/>
          <w:szCs w:val="21"/>
        </w:rPr>
        <w:t xml:space="preserve">the enhancement of the seismic performance </w:t>
      </w:r>
      <w:ins w:id="178" w:author="Editor" w:date="2016-02-10T20:17:00Z">
        <w:r>
          <w:rPr>
            <w:rFonts w:ascii="Times New Roman" w:hAnsi="Times New Roman" w:cs="Times New Roman"/>
            <w:sz w:val="21"/>
            <w:szCs w:val="21"/>
          </w:rPr>
          <w:t xml:space="preserve">of </w:t>
        </w:r>
      </w:ins>
      <w:r>
        <w:rPr>
          <w:rFonts w:ascii="Times New Roman" w:hAnsi="Times New Roman" w:cs="Times New Roman"/>
          <w:sz w:val="21"/>
          <w:szCs w:val="21"/>
        </w:rPr>
        <w:t xml:space="preserve">user nodes can be achieved through </w:t>
      </w:r>
      <w:ins w:id="179" w:author="Editor" w:date="2016-02-10T20:17:00Z">
        <w:r>
          <w:rPr>
            <w:rFonts w:ascii="Times New Roman" w:hAnsi="Times New Roman" w:cs="Times New Roman"/>
            <w:sz w:val="21"/>
            <w:szCs w:val="21"/>
          </w:rPr>
          <w:t xml:space="preserve">the </w:t>
        </w:r>
      </w:ins>
      <w:r>
        <w:rPr>
          <w:rFonts w:ascii="Times New Roman" w:hAnsi="Times New Roman" w:cs="Times New Roman"/>
          <w:sz w:val="21"/>
          <w:szCs w:val="21"/>
        </w:rPr>
        <w:t xml:space="preserve">redundancy layout of </w:t>
      </w:r>
      <w:ins w:id="180" w:author="Editor" w:date="2016-02-10T20:17:00Z">
        <w:r>
          <w:rPr>
            <w:rFonts w:ascii="Times New Roman" w:hAnsi="Times New Roman" w:cs="Times New Roman"/>
            <w:sz w:val="21"/>
            <w:szCs w:val="21"/>
          </w:rPr>
          <w:t xml:space="preserve">the </w:t>
        </w:r>
      </w:ins>
      <w:r>
        <w:rPr>
          <w:rFonts w:ascii="Times New Roman" w:hAnsi="Times New Roman" w:cs="Times New Roman"/>
          <w:sz w:val="21"/>
          <w:szCs w:val="21"/>
        </w:rPr>
        <w:t xml:space="preserve">water supply network and </w:t>
      </w:r>
      <w:ins w:id="181" w:author="Editor" w:date="2016-02-10T20:17: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resistance improvement of pipeline structures, </w:t>
      </w:r>
      <w:ins w:id="182" w:author="Editor" w:date="2016-02-10T20:17:00Z">
        <w:r>
          <w:rPr>
            <w:rFonts w:ascii="Times New Roman" w:hAnsi="Times New Roman" w:cs="Times New Roman"/>
            <w:sz w:val="21"/>
            <w:szCs w:val="21"/>
          </w:rPr>
          <w:t xml:space="preserve">the </w:t>
        </w:r>
      </w:ins>
      <w:r>
        <w:rPr>
          <w:rFonts w:ascii="Times New Roman" w:hAnsi="Times New Roman" w:cs="Times New Roman"/>
          <w:sz w:val="21"/>
          <w:szCs w:val="21"/>
        </w:rPr>
        <w:t>seismic resistance requirement</w:t>
      </w:r>
      <w:ins w:id="183" w:author="Editor" w:date="2016-02-10T20:17:00Z">
        <w:r>
          <w:rPr>
            <w:rFonts w:ascii="Times New Roman" w:hAnsi="Times New Roman" w:cs="Times New Roman"/>
            <w:sz w:val="21"/>
            <w:szCs w:val="21"/>
          </w:rPr>
          <w:t>s</w:t>
        </w:r>
      </w:ins>
      <w:r>
        <w:rPr>
          <w:rFonts w:ascii="Times New Roman" w:hAnsi="Times New Roman" w:cs="Times New Roman"/>
          <w:sz w:val="21"/>
          <w:szCs w:val="21"/>
        </w:rPr>
        <w:t xml:space="preserve"> of </w:t>
      </w:r>
      <w:ins w:id="184" w:author="Editor" w:date="2016-02-10T20:17:00Z">
        <w:r>
          <w:rPr>
            <w:rFonts w:ascii="Times New Roman" w:hAnsi="Times New Roman" w:cs="Times New Roman"/>
            <w:sz w:val="21"/>
            <w:szCs w:val="21"/>
          </w:rPr>
          <w:t xml:space="preserve">the </w:t>
        </w:r>
      </w:ins>
      <w:r>
        <w:rPr>
          <w:rFonts w:ascii="Times New Roman" w:hAnsi="Times New Roman" w:cs="Times New Roman"/>
          <w:sz w:val="21"/>
          <w:szCs w:val="21"/>
        </w:rPr>
        <w:t xml:space="preserve">pipe structures and </w:t>
      </w:r>
      <w:ins w:id="185" w:author="Editor" w:date="2016-02-10T20:17:00Z">
        <w:r>
          <w:rPr>
            <w:rFonts w:ascii="Times New Roman" w:hAnsi="Times New Roman" w:cs="Times New Roman"/>
            <w:sz w:val="21"/>
            <w:szCs w:val="21"/>
          </w:rPr>
          <w:t xml:space="preserve">the </w:t>
        </w:r>
      </w:ins>
      <w:r>
        <w:rPr>
          <w:rFonts w:ascii="Times New Roman" w:hAnsi="Times New Roman" w:cs="Times New Roman"/>
          <w:sz w:val="21"/>
          <w:szCs w:val="21"/>
        </w:rPr>
        <w:t xml:space="preserve">network topology and are chosen as design variables in step 3. The constraints of the optimization model are the performance objectives of </w:t>
      </w:r>
      <w:ins w:id="186" w:author="Editor" w:date="2016-02-10T20:17:00Z">
        <w:r>
          <w:rPr>
            <w:rFonts w:ascii="Times New Roman" w:hAnsi="Times New Roman" w:cs="Times New Roman"/>
            <w:sz w:val="21"/>
            <w:szCs w:val="21"/>
          </w:rPr>
          <w:t xml:space="preserve">the </w:t>
        </w:r>
      </w:ins>
      <w:r>
        <w:rPr>
          <w:rFonts w:ascii="Times New Roman" w:hAnsi="Times New Roman" w:cs="Times New Roman"/>
          <w:sz w:val="21"/>
          <w:szCs w:val="21"/>
        </w:rPr>
        <w:t>user nodes, i.e.</w:t>
      </w:r>
      <w:ins w:id="187" w:author="Editor" w:date="2016-02-10T20:17:00Z">
        <w:r>
          <w:rPr>
            <w:rFonts w:ascii="Times New Roman" w:hAnsi="Times New Roman" w:cs="Times New Roman"/>
            <w:sz w:val="21"/>
            <w:szCs w:val="21"/>
          </w:rPr>
          <w:t>,</w:t>
        </w:r>
      </w:ins>
      <w:r>
        <w:rPr>
          <w:rFonts w:ascii="Times New Roman" w:hAnsi="Times New Roman" w:cs="Times New Roman"/>
          <w:sz w:val="21"/>
          <w:szCs w:val="21"/>
        </w:rPr>
        <w:t xml:space="preserve"> the seismic connective reliability of user nodes. These constraints cannot be expressed directly as a function of the design variables because of their non-linear relationship. With the help of </w:t>
      </w:r>
      <w:ins w:id="188" w:author="Editor" w:date="2016-02-10T20:17:00Z">
        <w:r>
          <w:rPr>
            <w:rFonts w:ascii="Times New Roman" w:hAnsi="Times New Roman" w:cs="Times New Roman"/>
            <w:sz w:val="21"/>
            <w:szCs w:val="21"/>
          </w:rPr>
          <w:t xml:space="preserve">the </w:t>
        </w:r>
      </w:ins>
      <w:r>
        <w:rPr>
          <w:rFonts w:ascii="Times New Roman" w:hAnsi="Times New Roman" w:cs="Times New Roman"/>
          <w:sz w:val="21"/>
          <w:szCs w:val="21"/>
        </w:rPr>
        <w:t xml:space="preserve">network reliability analysis, the seismic performance objectives are transformed into the requirements of </w:t>
      </w:r>
      <w:ins w:id="189" w:author="Editor" w:date="2016-02-10T20:17:00Z">
        <w:r>
          <w:rPr>
            <w:rFonts w:ascii="Times New Roman" w:hAnsi="Times New Roman" w:cs="Times New Roman"/>
            <w:sz w:val="21"/>
            <w:szCs w:val="21"/>
          </w:rPr>
          <w:t xml:space="preserve">the </w:t>
        </w:r>
      </w:ins>
      <w:r>
        <w:rPr>
          <w:rFonts w:ascii="Times New Roman" w:hAnsi="Times New Roman" w:cs="Times New Roman"/>
          <w:sz w:val="21"/>
          <w:szCs w:val="21"/>
        </w:rPr>
        <w:t xml:space="preserve">network topology and structural capacity of pipelines. </w:t>
      </w:r>
      <w:del w:id="190" w:author="Editor" w:date="2016-02-10T20:17:00Z">
        <w:r>
          <w:rPr>
            <w:rFonts w:ascii="Times New Roman" w:hAnsi="Times New Roman" w:cs="Times New Roman"/>
            <w:sz w:val="21"/>
            <w:szCs w:val="21"/>
          </w:rPr>
          <w:delText>P</w:delText>
        </w:r>
      </w:del>
      <w:ins w:id="191" w:author="Editor" w:date="2016-02-10T20:17:00Z">
        <w:r>
          <w:rPr>
            <w:rFonts w:ascii="Times New Roman" w:hAnsi="Times New Roman" w:cs="Times New Roman"/>
            <w:sz w:val="21"/>
            <w:szCs w:val="21"/>
          </w:rPr>
          <w:t>The p</w:t>
        </w:r>
      </w:ins>
      <w:r>
        <w:rPr>
          <w:rFonts w:ascii="Times New Roman" w:hAnsi="Times New Roman" w:cs="Times New Roman"/>
          <w:sz w:val="21"/>
          <w:szCs w:val="21"/>
        </w:rPr>
        <w:t xml:space="preserve">arameter determination of these variables </w:t>
      </w:r>
      <w:del w:id="192" w:author="Editor" w:date="2016-02-10T20:18:00Z">
        <w:r>
          <w:rPr>
            <w:rFonts w:ascii="Times New Roman" w:hAnsi="Times New Roman" w:cs="Times New Roman"/>
            <w:sz w:val="21"/>
            <w:szCs w:val="21"/>
          </w:rPr>
          <w:delText>and are</w:delText>
        </w:r>
      </w:del>
      <w:ins w:id="193" w:author="Editor" w:date="2016-02-10T20:18:00Z">
        <w:r>
          <w:rPr>
            <w:rFonts w:ascii="Times New Roman" w:hAnsi="Times New Roman" w:cs="Times New Roman"/>
            <w:sz w:val="21"/>
            <w:szCs w:val="21"/>
          </w:rPr>
          <w:t>is</w:t>
        </w:r>
      </w:ins>
      <w:r>
        <w:rPr>
          <w:rFonts w:ascii="Times New Roman" w:hAnsi="Times New Roman" w:cs="Times New Roman"/>
          <w:sz w:val="21"/>
          <w:szCs w:val="21"/>
        </w:rPr>
        <w:t xml:space="preserve"> conducted in step 4. </w:t>
      </w:r>
      <w:del w:id="194" w:author="Editor" w:date="2016-02-10T20:18:00Z">
        <w:r>
          <w:rPr>
            <w:rFonts w:ascii="Times New Roman" w:hAnsi="Times New Roman" w:cs="Times New Roman"/>
            <w:sz w:val="21"/>
            <w:szCs w:val="21"/>
          </w:rPr>
          <w:delText>In fact, t</w:delText>
        </w:r>
      </w:del>
      <w:ins w:id="195" w:author="Editor" w:date="2016-02-10T20:18:00Z">
        <w:r>
          <w:rPr>
            <w:rFonts w:ascii="Times New Roman" w:hAnsi="Times New Roman" w:cs="Times New Roman"/>
            <w:sz w:val="21"/>
            <w:szCs w:val="21"/>
          </w:rPr>
          <w:t>T</w:t>
        </w:r>
      </w:ins>
      <w:r>
        <w:rPr>
          <w:rFonts w:ascii="Times New Roman" w:hAnsi="Times New Roman" w:cs="Times New Roman"/>
          <w:sz w:val="21"/>
          <w:szCs w:val="21"/>
        </w:rPr>
        <w:t xml:space="preserve">here are two possible strategies to handle the parameter assignment problem, one is design-check iteration, and the other </w:t>
      </w:r>
      <w:del w:id="196" w:author="Editor" w:date="2016-02-10T20:18:00Z">
        <w:r>
          <w:rPr>
            <w:rFonts w:ascii="Times New Roman" w:hAnsi="Times New Roman" w:cs="Times New Roman"/>
            <w:sz w:val="21"/>
            <w:szCs w:val="21"/>
          </w:rPr>
          <w:delText xml:space="preserve">strategy </w:delText>
        </w:r>
      </w:del>
      <w:r>
        <w:rPr>
          <w:rFonts w:ascii="Times New Roman" w:hAnsi="Times New Roman" w:cs="Times New Roman"/>
          <w:sz w:val="21"/>
          <w:szCs w:val="21"/>
        </w:rPr>
        <w:t xml:space="preserve">is optimization. The former </w:t>
      </w:r>
      <w:del w:id="197" w:author="Editor" w:date="2016-02-10T20:18:00Z">
        <w:r>
          <w:rPr>
            <w:rFonts w:ascii="Times New Roman" w:hAnsi="Times New Roman" w:cs="Times New Roman"/>
            <w:sz w:val="21"/>
            <w:szCs w:val="21"/>
          </w:rPr>
          <w:delText xml:space="preserve">one </w:delText>
        </w:r>
      </w:del>
      <w:r>
        <w:rPr>
          <w:rFonts w:ascii="Times New Roman" w:hAnsi="Times New Roman" w:cs="Times New Roman"/>
          <w:sz w:val="21"/>
          <w:szCs w:val="21"/>
        </w:rPr>
        <w:t>can find a design scheme</w:t>
      </w:r>
      <w:ins w:id="198" w:author="Editor" w:date="2016-02-10T20:18:00Z">
        <w:r>
          <w:rPr>
            <w:rFonts w:ascii="Times New Roman" w:hAnsi="Times New Roman" w:cs="Times New Roman"/>
            <w:sz w:val="21"/>
            <w:szCs w:val="21"/>
          </w:rPr>
          <w:t xml:space="preserve"> that</w:t>
        </w:r>
      </w:ins>
      <w:r>
        <w:rPr>
          <w:rFonts w:ascii="Times New Roman" w:hAnsi="Times New Roman" w:cs="Times New Roman"/>
          <w:sz w:val="21"/>
          <w:szCs w:val="21"/>
        </w:rPr>
        <w:t xml:space="preserve"> fulfills the performance objectives and other preferences of decision makers, but </w:t>
      </w:r>
      <w:ins w:id="199" w:author="Editor" w:date="2016-02-10T20:18:00Z">
        <w:r>
          <w:rPr>
            <w:rFonts w:ascii="Times New Roman" w:hAnsi="Times New Roman" w:cs="Times New Roman"/>
            <w:sz w:val="21"/>
            <w:szCs w:val="21"/>
          </w:rPr>
          <w:t xml:space="preserve">it </w:t>
        </w:r>
      </w:ins>
      <w:r>
        <w:rPr>
          <w:rFonts w:ascii="Times New Roman" w:hAnsi="Times New Roman" w:cs="Times New Roman"/>
          <w:sz w:val="21"/>
          <w:szCs w:val="21"/>
        </w:rPr>
        <w:t xml:space="preserve">may be not the minimum-cost scheme. The latter </w:t>
      </w:r>
      <w:del w:id="200" w:author="Editor" w:date="2016-02-10T20:18:00Z">
        <w:r>
          <w:rPr>
            <w:rFonts w:ascii="Times New Roman" w:hAnsi="Times New Roman" w:cs="Times New Roman"/>
            <w:sz w:val="21"/>
            <w:szCs w:val="21"/>
          </w:rPr>
          <w:delText xml:space="preserve">one </w:delText>
        </w:r>
      </w:del>
      <w:r>
        <w:rPr>
          <w:rFonts w:ascii="Times New Roman" w:hAnsi="Times New Roman" w:cs="Times New Roman"/>
          <w:sz w:val="21"/>
          <w:szCs w:val="21"/>
        </w:rPr>
        <w:t xml:space="preserve">can find a minimum-cost scheme according to </w:t>
      </w:r>
      <w:ins w:id="201" w:author="Editor" w:date="2016-02-10T20:18:00Z">
        <w:r>
          <w:rPr>
            <w:rFonts w:ascii="Times New Roman" w:hAnsi="Times New Roman" w:cs="Times New Roman"/>
            <w:sz w:val="21"/>
            <w:szCs w:val="21"/>
          </w:rPr>
          <w:t xml:space="preserve">the </w:t>
        </w:r>
      </w:ins>
      <w:r>
        <w:rPr>
          <w:rFonts w:ascii="Times New Roman" w:hAnsi="Times New Roman" w:cs="Times New Roman"/>
          <w:sz w:val="21"/>
          <w:szCs w:val="21"/>
        </w:rPr>
        <w:t>performance objectives</w:t>
      </w:r>
      <w:ins w:id="202" w:author="Editor" w:date="2016-02-10T20:18:00Z">
        <w:r>
          <w:rPr>
            <w:rFonts w:ascii="Times New Roman" w:hAnsi="Times New Roman" w:cs="Times New Roman"/>
            <w:sz w:val="21"/>
            <w:szCs w:val="21"/>
          </w:rPr>
          <w:t>,</w:t>
        </w:r>
      </w:ins>
      <w:r>
        <w:rPr>
          <w:rFonts w:ascii="Times New Roman" w:hAnsi="Times New Roman" w:cs="Times New Roman"/>
          <w:sz w:val="21"/>
          <w:szCs w:val="21"/>
        </w:rPr>
        <w:t xml:space="preserve"> and </w:t>
      </w:r>
      <w:ins w:id="203" w:author="Editor" w:date="2016-02-10T20:18:00Z">
        <w:r>
          <w:rPr>
            <w:rFonts w:ascii="Times New Roman" w:hAnsi="Times New Roman" w:cs="Times New Roman"/>
            <w:sz w:val="21"/>
            <w:szCs w:val="21"/>
          </w:rPr>
          <w:t xml:space="preserve">it </w:t>
        </w:r>
      </w:ins>
      <w:r>
        <w:rPr>
          <w:rFonts w:ascii="Times New Roman" w:hAnsi="Times New Roman" w:cs="Times New Roman"/>
          <w:sz w:val="21"/>
          <w:szCs w:val="21"/>
        </w:rPr>
        <w:t xml:space="preserve">is </w:t>
      </w:r>
      <w:del w:id="204" w:author="Editor" w:date="2016-02-10T20:18:00Z">
        <w:r>
          <w:rPr>
            <w:rFonts w:ascii="Times New Roman" w:hAnsi="Times New Roman" w:cs="Times New Roman"/>
            <w:sz w:val="21"/>
            <w:szCs w:val="21"/>
          </w:rPr>
          <w:delText xml:space="preserve">taken </w:delText>
        </w:r>
      </w:del>
      <w:ins w:id="205" w:author="Editor" w:date="2016-02-10T20:18:00Z">
        <w:r>
          <w:rPr>
            <w:rFonts w:ascii="Times New Roman" w:hAnsi="Times New Roman" w:cs="Times New Roman"/>
            <w:sz w:val="21"/>
            <w:szCs w:val="21"/>
          </w:rPr>
          <w:t xml:space="preserve">applied </w:t>
        </w:r>
      </w:ins>
      <w:r>
        <w:rPr>
          <w:rFonts w:ascii="Times New Roman" w:hAnsi="Times New Roman" w:cs="Times New Roman"/>
          <w:sz w:val="21"/>
          <w:szCs w:val="21"/>
        </w:rPr>
        <w:t>in this study. The seismic function class, material and joint</w:t>
      </w:r>
      <w:ins w:id="206" w:author="Editor" w:date="2016-02-10T20:18:00Z">
        <w:r>
          <w:rPr>
            <w:rFonts w:ascii="Times New Roman" w:hAnsi="Times New Roman" w:cs="Times New Roman"/>
            <w:sz w:val="21"/>
            <w:szCs w:val="21"/>
          </w:rPr>
          <w:t>s</w:t>
        </w:r>
      </w:ins>
      <w:r>
        <w:rPr>
          <w:rFonts w:ascii="Times New Roman" w:hAnsi="Times New Roman" w:cs="Times New Roman"/>
          <w:sz w:val="21"/>
          <w:szCs w:val="21"/>
        </w:rPr>
        <w:t xml:space="preserve"> of pipelines can be determined in step 5 to satisfy the seismic resistance requirements of pipeline structures by seismic response analysis. </w:t>
      </w:r>
    </w:p>
    <w:p>
      <w:pPr>
        <w:ind w:firstLineChars="200" w:firstLine="420"/>
        <w:rPr>
          <w:rFonts w:ascii="Times New Roman" w:hAnsi="Times New Roman" w:cs="Times New Roman"/>
          <w:sz w:val="21"/>
          <w:szCs w:val="21"/>
        </w:rPr>
      </w:pPr>
      <w:r>
        <w:rPr>
          <w:rFonts w:ascii="Times New Roman" w:hAnsi="Times New Roman" w:cs="Times New Roman"/>
          <w:sz w:val="21"/>
          <w:szCs w:val="21"/>
        </w:rPr>
        <w:t xml:space="preserve">This study focuses on steps 1, 3 and 4 of Fig. </w:t>
      </w:r>
      <w:r>
        <w:rPr>
          <w:rFonts w:ascii="Times New Roman" w:hAnsi="Times New Roman" w:cs="Times New Roman"/>
          <w:color w:val="0000FF"/>
          <w:sz w:val="21"/>
          <w:szCs w:val="21"/>
        </w:rPr>
        <w:t>1</w:t>
      </w:r>
      <w:del w:id="207" w:author="Editor" w:date="2016-02-10T20:18:00Z">
        <w:r>
          <w:rPr>
            <w:rFonts w:ascii="Times New Roman" w:hAnsi="Times New Roman" w:cs="Times New Roman"/>
            <w:sz w:val="21"/>
            <w:szCs w:val="21"/>
          </w:rPr>
          <w:delText>,</w:delText>
        </w:r>
      </w:del>
      <w:r>
        <w:rPr>
          <w:rFonts w:ascii="Times New Roman" w:hAnsi="Times New Roman" w:cs="Times New Roman"/>
          <w:sz w:val="21"/>
          <w:szCs w:val="21"/>
        </w:rPr>
        <w:t xml:space="preserve"> and mainly provides solutions for </w:t>
      </w:r>
      <w:ins w:id="208" w:author="Editor" w:date="2016-02-10T20:19:00Z">
        <w:r>
          <w:rPr>
            <w:rFonts w:ascii="Times New Roman" w:hAnsi="Times New Roman" w:cs="Times New Roman"/>
            <w:sz w:val="21"/>
            <w:szCs w:val="21"/>
          </w:rPr>
          <w:t xml:space="preserve">the </w:t>
        </w:r>
      </w:ins>
      <w:r>
        <w:rPr>
          <w:rFonts w:ascii="Times New Roman" w:hAnsi="Times New Roman" w:cs="Times New Roman"/>
          <w:sz w:val="21"/>
          <w:szCs w:val="21"/>
        </w:rPr>
        <w:t>i</w:t>
      </w:r>
      <w:r>
        <w:rPr>
          <w:rFonts w:ascii="Times New Roman" w:hAnsi="Times New Roman" w:cs="Times New Roman"/>
          <w:kern w:val="0"/>
          <w:sz w:val="21"/>
          <w:szCs w:val="21"/>
        </w:rPr>
        <w:t>mportance classification</w:t>
      </w:r>
      <w:r>
        <w:rPr>
          <w:rFonts w:ascii="Times New Roman" w:hAnsi="Times New Roman" w:cs="Times New Roman"/>
          <w:sz w:val="21"/>
          <w:szCs w:val="21"/>
        </w:rPr>
        <w:t xml:space="preserve"> of users, design variable determination and parameter assignment of design variables. </w:t>
      </w:r>
    </w:p>
    <w:p>
      <w:pPr>
        <w:pStyle w:val="Heading1"/>
        <w:rPr>
          <w:b w:val="0"/>
        </w:rPr>
      </w:pPr>
      <w:r>
        <w:lastRenderedPageBreak/>
        <w:t>2 Comprehensive importance of user node</w:t>
      </w:r>
      <w:r>
        <w:rPr>
          <w:rFonts w:eastAsiaTheme="minorEastAsia"/>
        </w:rPr>
        <w:t>s</w:t>
      </w:r>
    </w:p>
    <w:p>
      <w:pPr>
        <w:rPr>
          <w:rFonts w:ascii="Times New Roman" w:hAnsi="Times New Roman" w:cs="Times New Roman"/>
          <w:sz w:val="22"/>
          <w:szCs w:val="21"/>
        </w:rPr>
      </w:pPr>
      <w:r>
        <w:rPr>
          <w:rFonts w:ascii="Times New Roman" w:hAnsi="Times New Roman" w:cs="Times New Roman"/>
          <w:sz w:val="21"/>
          <w:szCs w:val="21"/>
        </w:rPr>
        <w:t xml:space="preserve">The locations of the source nodes (water treatment plants) and user nodes are assumed predetermined by the WDS project planning of water works. Thus, the optimal locations of user nodes are not part of the work in this study. This section presents a comprehensive importance assessment model of users by considering </w:t>
      </w:r>
      <w:del w:id="209" w:author="Editor" w:date="2016-02-10T20:19:00Z">
        <w:r>
          <w:rPr>
            <w:rFonts w:ascii="Times New Roman" w:hAnsi="Times New Roman" w:cs="Times New Roman"/>
            <w:sz w:val="21"/>
            <w:szCs w:val="21"/>
          </w:rPr>
          <w:delText xml:space="preserve">its </w:delText>
        </w:r>
      </w:del>
      <w:ins w:id="210" w:author="Editor" w:date="2016-02-10T20:19:00Z">
        <w:r>
          <w:rPr>
            <w:rFonts w:ascii="Times New Roman" w:hAnsi="Times New Roman" w:cs="Times New Roman"/>
            <w:sz w:val="21"/>
            <w:szCs w:val="21"/>
          </w:rPr>
          <w:t xml:space="preserve">their </w:t>
        </w:r>
      </w:ins>
      <w:r>
        <w:rPr>
          <w:rFonts w:ascii="Times New Roman" w:hAnsi="Times New Roman" w:cs="Times New Roman"/>
          <w:sz w:val="21"/>
          <w:szCs w:val="21"/>
        </w:rPr>
        <w:t>influence on normal service function, post-earthquake relief function and network topology</w:t>
      </w:r>
      <w:r>
        <w:rPr>
          <w:rFonts w:ascii="Times New Roman" w:hAnsi="Times New Roman" w:cs="Times New Roman"/>
          <w:sz w:val="20"/>
          <w:szCs w:val="18"/>
        </w:rPr>
        <w:t xml:space="preserve">. </w:t>
      </w:r>
      <w:r>
        <w:rPr>
          <w:rFonts w:ascii="Times New Roman" w:hAnsi="Times New Roman" w:cs="Times New Roman"/>
          <w:sz w:val="21"/>
          <w:szCs w:val="18"/>
        </w:rPr>
        <w:t xml:space="preserve">First, </w:t>
      </w:r>
      <w:ins w:id="211" w:author="Editor" w:date="2016-02-10T20:19:00Z">
        <w:r>
          <w:rPr>
            <w:rFonts w:ascii="Times New Roman" w:hAnsi="Times New Roman" w:cs="Times New Roman"/>
            <w:sz w:val="21"/>
            <w:szCs w:val="18"/>
          </w:rPr>
          <w:t xml:space="preserve">the </w:t>
        </w:r>
      </w:ins>
      <w:r>
        <w:rPr>
          <w:rFonts w:ascii="Times New Roman" w:hAnsi="Times New Roman" w:cs="Times New Roman"/>
          <w:sz w:val="21"/>
          <w:szCs w:val="18"/>
        </w:rPr>
        <w:t>degree</w:t>
      </w:r>
      <w:del w:id="212" w:author="Editor" w:date="2016-02-10T20:19:00Z">
        <w:r>
          <w:rPr>
            <w:rFonts w:ascii="Times New Roman" w:hAnsi="Times New Roman" w:cs="Times New Roman"/>
            <w:sz w:val="21"/>
            <w:szCs w:val="18"/>
          </w:rPr>
          <w:delText>s</w:delText>
        </w:r>
      </w:del>
      <w:r>
        <w:rPr>
          <w:rFonts w:ascii="Times New Roman" w:hAnsi="Times New Roman" w:cs="Times New Roman"/>
          <w:sz w:val="21"/>
          <w:szCs w:val="18"/>
        </w:rPr>
        <w:t xml:space="preserve"> of </w:t>
      </w:r>
      <w:ins w:id="213" w:author="Editor" w:date="2016-02-10T20:19:00Z">
        <w:r>
          <w:rPr>
            <w:rFonts w:ascii="Times New Roman" w:hAnsi="Times New Roman" w:cs="Times New Roman"/>
            <w:sz w:val="21"/>
            <w:szCs w:val="18"/>
          </w:rPr>
          <w:t xml:space="preserve">a </w:t>
        </w:r>
      </w:ins>
      <w:r>
        <w:rPr>
          <w:rFonts w:ascii="Times New Roman" w:hAnsi="Times New Roman" w:cs="Times New Roman"/>
          <w:sz w:val="21"/>
          <w:szCs w:val="18"/>
        </w:rPr>
        <w:t xml:space="preserve">user’s importance </w:t>
      </w:r>
      <w:del w:id="214" w:author="Editor" w:date="2016-02-10T20:19:00Z">
        <w:r>
          <w:rPr>
            <w:rFonts w:ascii="Times New Roman" w:hAnsi="Times New Roman" w:cs="Times New Roman"/>
            <w:sz w:val="21"/>
            <w:szCs w:val="18"/>
          </w:rPr>
          <w:delText xml:space="preserve">are </w:delText>
        </w:r>
      </w:del>
      <w:ins w:id="215" w:author="Editor" w:date="2016-02-10T20:19:00Z">
        <w:r>
          <w:rPr>
            <w:rFonts w:ascii="Times New Roman" w:hAnsi="Times New Roman" w:cs="Times New Roman"/>
            <w:sz w:val="21"/>
            <w:szCs w:val="18"/>
          </w:rPr>
          <w:t xml:space="preserve">is independently </w:t>
        </w:r>
      </w:ins>
      <w:r>
        <w:rPr>
          <w:rFonts w:ascii="Times New Roman" w:hAnsi="Times New Roman" w:cs="Times New Roman"/>
          <w:sz w:val="21"/>
          <w:szCs w:val="18"/>
        </w:rPr>
        <w:t>calculated by three main indexes and their sub-indexes</w:t>
      </w:r>
      <w:del w:id="216" w:author="Editor" w:date="2016-02-10T20:19:00Z">
        <w:r>
          <w:rPr>
            <w:rFonts w:ascii="Times New Roman" w:hAnsi="Times New Roman" w:cs="Times New Roman"/>
            <w:sz w:val="21"/>
            <w:szCs w:val="18"/>
          </w:rPr>
          <w:delText xml:space="preserve"> independently</w:delText>
        </w:r>
      </w:del>
      <w:r>
        <w:rPr>
          <w:rFonts w:ascii="Times New Roman" w:hAnsi="Times New Roman" w:cs="Times New Roman"/>
          <w:sz w:val="21"/>
          <w:szCs w:val="18"/>
        </w:rPr>
        <w:t xml:space="preserve">. Then, the comprehensive importance of </w:t>
      </w:r>
      <w:ins w:id="217" w:author="Editor" w:date="2016-02-10T20:19:00Z">
        <w:r>
          <w:rPr>
            <w:rFonts w:ascii="Times New Roman" w:hAnsi="Times New Roman" w:cs="Times New Roman"/>
            <w:sz w:val="21"/>
            <w:szCs w:val="18"/>
          </w:rPr>
          <w:t xml:space="preserve">the </w:t>
        </w:r>
      </w:ins>
      <w:r>
        <w:rPr>
          <w:rFonts w:ascii="Times New Roman" w:hAnsi="Times New Roman" w:cs="Times New Roman"/>
          <w:sz w:val="21"/>
          <w:szCs w:val="18"/>
        </w:rPr>
        <w:t xml:space="preserve">user nodes is calculated by a multi-criteria decision-making method based on the values of those indexes. The framework of the assessment model is presented in Fig. </w:t>
      </w:r>
      <w:r>
        <w:rPr>
          <w:rFonts w:ascii="Times New Roman" w:hAnsi="Times New Roman" w:cs="Times New Roman"/>
          <w:color w:val="0000FF"/>
          <w:sz w:val="21"/>
          <w:szCs w:val="18"/>
        </w:rPr>
        <w:t>2</w:t>
      </w:r>
      <w:r>
        <w:rPr>
          <w:rFonts w:ascii="Times New Roman" w:hAnsi="Times New Roman" w:cs="Times New Roman"/>
          <w:sz w:val="21"/>
          <w:szCs w:val="18"/>
        </w:rPr>
        <w:t xml:space="preserve">. </w:t>
      </w:r>
    </w:p>
    <w:p>
      <w:pPr>
        <w:jc w:val="center"/>
        <w:rPr>
          <w:rFonts w:ascii="Times New Roman" w:hAnsi="Times New Roman" w:cs="Times New Roman"/>
          <w:sz w:val="21"/>
          <w:szCs w:val="21"/>
        </w:rPr>
      </w:pPr>
      <w:r>
        <w:rPr>
          <w:lang w:eastAsia="en-US"/>
        </w:rPr>
        <mc:AlternateContent>
          <mc:Choice Requires="wpc">
            <w:drawing>
              <wp:inline distT="0" distB="0" distL="0" distR="0">
                <wp:extent cx="5618074" cy="2296973"/>
                <wp:effectExtent l="0" t="0" r="0" b="8255"/>
                <wp:docPr id="123" name="画布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4" name="Rectangle 80"/>
                        <wps:cNvSpPr>
                          <a:spLocks noChangeArrowheads="1"/>
                        </wps:cNvSpPr>
                        <wps:spPr bwMode="auto">
                          <a:xfrm>
                            <a:off x="1741629" y="55245"/>
                            <a:ext cx="2247435" cy="256254"/>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jc w:val="center"/>
                                <w:rPr>
                                  <w:rFonts w:ascii="Times New Roman" w:hAnsi="Times New Roman" w:cs="Times New Roman"/>
                                  <w:sz w:val="18"/>
                                  <w:szCs w:val="18"/>
                                </w:rPr>
                              </w:pPr>
                              <w:r>
                                <w:rPr>
                                  <w:rFonts w:ascii="Times New Roman" w:hAnsi="Times New Roman" w:cs="Times New Roman" w:hint="eastAsia"/>
                                  <w:sz w:val="18"/>
                                  <w:szCs w:val="18"/>
                                </w:rPr>
                                <w:t>Comprehensive</w:t>
                              </w:r>
                              <w:r>
                                <w:rPr>
                                  <w:rFonts w:ascii="Times New Roman" w:hAnsi="Times New Roman" w:cs="Times New Roman"/>
                                  <w:sz w:val="18"/>
                                  <w:szCs w:val="18"/>
                                </w:rPr>
                                <w:t xml:space="preserve"> Importance of User Node, </w:t>
                              </w:r>
                              <w:r>
                                <w:rPr>
                                  <w:rFonts w:ascii="Times New Roman" w:hAnsi="Times New Roman" w:cs="Times New Roman"/>
                                  <w:i/>
                                  <w:sz w:val="18"/>
                                  <w:szCs w:val="18"/>
                                </w:rPr>
                                <w:t>I</w:t>
                              </w:r>
                            </w:p>
                          </w:txbxContent>
                        </wps:txbx>
                        <wps:bodyPr rot="0" vert="horz" wrap="square" lIns="18000" tIns="18000" rIns="18000" bIns="18000" anchor="t" anchorCtr="0" upright="1">
                          <a:noAutofit/>
                        </wps:bodyPr>
                      </wps:wsp>
                      <wps:wsp>
                        <wps:cNvPr id="95" name="Rectangle 81"/>
                        <wps:cNvSpPr>
                          <a:spLocks noChangeArrowheads="1"/>
                        </wps:cNvSpPr>
                        <wps:spPr bwMode="auto">
                          <a:xfrm>
                            <a:off x="276198" y="491489"/>
                            <a:ext cx="1590675" cy="25231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jc w:val="center"/>
                                <w:rPr>
                                  <w:rFonts w:ascii="Times New Roman" w:hAnsi="Times New Roman" w:cs="Times New Roman"/>
                                  <w:sz w:val="18"/>
                                  <w:szCs w:val="18"/>
                                </w:rPr>
                              </w:pPr>
                              <w:r>
                                <w:rPr>
                                  <w:rFonts w:ascii="Times New Roman" w:hAnsi="Times New Roman" w:cs="Times New Roman"/>
                                  <w:sz w:val="18"/>
                                  <w:szCs w:val="18"/>
                                </w:rPr>
                                <w:t xml:space="preserve">Normal </w:t>
                              </w:r>
                              <w:r>
                                <w:rPr>
                                  <w:rFonts w:ascii="Times New Roman" w:hAnsi="Times New Roman" w:cs="Times New Roman" w:hint="eastAsia"/>
                                  <w:sz w:val="18"/>
                                  <w:szCs w:val="18"/>
                                </w:rPr>
                                <w:t>operation</w:t>
                              </w:r>
                              <w:r>
                                <w:rPr>
                                  <w:rFonts w:ascii="Times New Roman" w:hAnsi="Times New Roman" w:cs="Times New Roman"/>
                                  <w:sz w:val="18"/>
                                  <w:szCs w:val="18"/>
                                </w:rPr>
                                <w:t xml:space="preserve"> function, </w:t>
                              </w:r>
                              <w:r>
                                <w:rPr>
                                  <w:rFonts w:ascii="Times New Roman" w:hAnsi="Times New Roman" w:cs="Times New Roman"/>
                                  <w:i/>
                                  <w:sz w:val="18"/>
                                  <w:szCs w:val="18"/>
                                </w:rPr>
                                <w:t>I</w:t>
                              </w:r>
                              <w:r>
                                <w:rPr>
                                  <w:rFonts w:ascii="Times New Roman" w:hAnsi="Times New Roman" w:cs="Times New Roman"/>
                                  <w:sz w:val="18"/>
                                  <w:szCs w:val="18"/>
                                  <w:vertAlign w:val="subscript"/>
                                </w:rPr>
                                <w:t>1</w:t>
                              </w:r>
                            </w:p>
                          </w:txbxContent>
                        </wps:txbx>
                        <wps:bodyPr rot="0" vert="horz" wrap="square" lIns="18000" tIns="18000" rIns="18000" bIns="18000" anchor="t" anchorCtr="0" upright="1">
                          <a:noAutofit/>
                        </wps:bodyPr>
                      </wps:wsp>
                      <wps:wsp>
                        <wps:cNvPr id="96" name="Rectangle 82"/>
                        <wps:cNvSpPr>
                          <a:spLocks noChangeArrowheads="1"/>
                        </wps:cNvSpPr>
                        <wps:spPr bwMode="auto">
                          <a:xfrm>
                            <a:off x="1957070" y="491489"/>
                            <a:ext cx="1812290" cy="25231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jc w:val="center"/>
                                <w:rPr>
                                  <w:rFonts w:ascii="Times New Roman" w:hAnsi="Times New Roman" w:cs="Times New Roman"/>
                                  <w:sz w:val="18"/>
                                  <w:szCs w:val="18"/>
                                </w:rPr>
                              </w:pPr>
                              <w:r>
                                <w:rPr>
                                  <w:rFonts w:ascii="Times New Roman" w:hAnsi="Times New Roman" w:cs="Times New Roman"/>
                                  <w:sz w:val="18"/>
                                  <w:szCs w:val="18"/>
                                </w:rPr>
                                <w:t xml:space="preserve">Post-earthquake relief function, </w:t>
                              </w:r>
                              <w:r>
                                <w:rPr>
                                  <w:rFonts w:ascii="Times New Roman" w:hAnsi="Times New Roman" w:cs="Times New Roman"/>
                                  <w:i/>
                                  <w:sz w:val="18"/>
                                  <w:szCs w:val="18"/>
                                </w:rPr>
                                <w:t>I</w:t>
                              </w:r>
                              <w:r>
                                <w:rPr>
                                  <w:rFonts w:ascii="Times New Roman" w:hAnsi="Times New Roman" w:cs="Times New Roman"/>
                                  <w:sz w:val="18"/>
                                  <w:szCs w:val="18"/>
                                  <w:vertAlign w:val="subscript"/>
                                </w:rPr>
                                <w:t>2</w:t>
                              </w:r>
                            </w:p>
                          </w:txbxContent>
                        </wps:txbx>
                        <wps:bodyPr rot="0" vert="horz" wrap="square" lIns="18000" tIns="18000" rIns="18000" bIns="18000" anchor="t" anchorCtr="0" upright="1">
                          <a:noAutofit/>
                        </wps:bodyPr>
                      </wps:wsp>
                      <wps:wsp>
                        <wps:cNvPr id="97" name="Rectangle 83"/>
                        <wps:cNvSpPr>
                          <a:spLocks noChangeArrowheads="1"/>
                        </wps:cNvSpPr>
                        <wps:spPr bwMode="auto">
                          <a:xfrm>
                            <a:off x="3840185" y="491489"/>
                            <a:ext cx="1623060" cy="25231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jc w:val="center"/>
                                <w:rPr>
                                  <w:rFonts w:ascii="Times New Roman" w:hAnsi="Times New Roman" w:cs="Times New Roman"/>
                                  <w:sz w:val="18"/>
                                  <w:szCs w:val="18"/>
                                </w:rPr>
                              </w:pPr>
                              <w:r>
                                <w:rPr>
                                  <w:rFonts w:ascii="Times New Roman" w:hAnsi="Times New Roman" w:cs="Times New Roman"/>
                                  <w:sz w:val="18"/>
                                  <w:szCs w:val="18"/>
                                </w:rPr>
                                <w:t xml:space="preserve">Network topology influence, </w:t>
                              </w:r>
                              <w:r>
                                <w:rPr>
                                  <w:rFonts w:ascii="Times New Roman" w:hAnsi="Times New Roman" w:cs="Times New Roman"/>
                                  <w:i/>
                                  <w:sz w:val="18"/>
                                  <w:szCs w:val="18"/>
                                </w:rPr>
                                <w:t>I</w:t>
                              </w:r>
                              <w:r>
                                <w:rPr>
                                  <w:rFonts w:ascii="Times New Roman" w:hAnsi="Times New Roman" w:cs="Times New Roman"/>
                                  <w:sz w:val="18"/>
                                  <w:szCs w:val="18"/>
                                  <w:vertAlign w:val="subscript"/>
                                </w:rPr>
                                <w:t>3</w:t>
                              </w:r>
                            </w:p>
                          </w:txbxContent>
                        </wps:txbx>
                        <wps:bodyPr rot="0" vert="horz" wrap="square" lIns="18000" tIns="18000" rIns="18000" bIns="18000" anchor="t" anchorCtr="0" upright="1">
                          <a:noAutofit/>
                        </wps:bodyPr>
                      </wps:wsp>
                      <wps:wsp>
                        <wps:cNvPr id="98" name="Rectangle 84"/>
                        <wps:cNvSpPr>
                          <a:spLocks noChangeArrowheads="1"/>
                        </wps:cNvSpPr>
                        <wps:spPr bwMode="auto">
                          <a:xfrm>
                            <a:off x="417168" y="908685"/>
                            <a:ext cx="1513205" cy="25527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in households, </w:t>
                              </w:r>
                              <w:r>
                                <w:rPr>
                                  <w:rFonts w:ascii="Times New Roman" w:hAnsi="Times New Roman" w:cs="Times New Roman"/>
                                  <w:i/>
                                  <w:sz w:val="18"/>
                                  <w:szCs w:val="18"/>
                                </w:rPr>
                                <w:t>I</w:t>
                              </w:r>
                              <w:r>
                                <w:rPr>
                                  <w:rFonts w:ascii="Times New Roman" w:hAnsi="Times New Roman" w:cs="Times New Roman"/>
                                  <w:sz w:val="18"/>
                                  <w:szCs w:val="18"/>
                                  <w:vertAlign w:val="subscript"/>
                                </w:rPr>
                                <w:t>11</w:t>
                              </w:r>
                            </w:p>
                          </w:txbxContent>
                        </wps:txbx>
                        <wps:bodyPr rot="0" vert="horz" wrap="square" lIns="18000" tIns="18000" rIns="18000" bIns="18000" anchor="t" anchorCtr="0" upright="1">
                          <a:noAutofit/>
                        </wps:bodyPr>
                      </wps:wsp>
                      <wps:wsp>
                        <wps:cNvPr id="99" name="AutoShape 85"/>
                        <wps:cNvCnPr>
                          <a:cxnSpLocks noChangeShapeType="1"/>
                          <a:stCxn id="94" idx="2"/>
                          <a:endCxn id="96" idx="0"/>
                        </wps:cNvCnPr>
                        <wps:spPr bwMode="auto">
                          <a:xfrm flipH="1">
                            <a:off x="2863215" y="311499"/>
                            <a:ext cx="2132" cy="1799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AutoShape 86"/>
                        <wps:cNvCnPr>
                          <a:cxnSpLocks noChangeShapeType="1"/>
                          <a:stCxn id="94" idx="2"/>
                          <a:endCxn id="95" idx="0"/>
                        </wps:cNvCnPr>
                        <wps:spPr bwMode="auto">
                          <a:xfrm rot="5400000">
                            <a:off x="1878447" y="-495411"/>
                            <a:ext cx="179990" cy="1793811"/>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1" name="AutoShape 87"/>
                        <wps:cNvCnPr>
                          <a:cxnSpLocks noChangeShapeType="1"/>
                          <a:stCxn id="94" idx="2"/>
                          <a:endCxn id="97" idx="0"/>
                        </wps:cNvCnPr>
                        <wps:spPr bwMode="auto">
                          <a:xfrm rot="16200000" flipH="1">
                            <a:off x="3668536" y="-491690"/>
                            <a:ext cx="179990" cy="1786368"/>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2" name="Rectangle 88"/>
                        <wps:cNvSpPr>
                          <a:spLocks noChangeArrowheads="1"/>
                        </wps:cNvSpPr>
                        <wps:spPr bwMode="auto">
                          <a:xfrm>
                            <a:off x="417168" y="1238250"/>
                            <a:ext cx="1513205" cy="25527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for industrial use, </w:t>
                              </w:r>
                              <w:r>
                                <w:rPr>
                                  <w:rFonts w:ascii="Times New Roman" w:hAnsi="Times New Roman" w:cs="Times New Roman"/>
                                  <w:i/>
                                  <w:sz w:val="18"/>
                                  <w:szCs w:val="18"/>
                                </w:rPr>
                                <w:t>I</w:t>
                              </w:r>
                              <w:r>
                                <w:rPr>
                                  <w:rFonts w:ascii="Times New Roman" w:hAnsi="Times New Roman" w:cs="Times New Roman"/>
                                  <w:sz w:val="18"/>
                                  <w:szCs w:val="18"/>
                                  <w:vertAlign w:val="subscript"/>
                                </w:rPr>
                                <w:t>12</w:t>
                              </w:r>
                            </w:p>
                            <w:p>
                              <w:pPr>
                                <w:spacing w:line="280" w:lineRule="exact"/>
                                <w:jc w:val="center"/>
                                <w:rPr>
                                  <w:rFonts w:ascii="Times New Roman" w:hAnsi="Times New Roman" w:cs="Times New Roman"/>
                                  <w:sz w:val="18"/>
                                  <w:szCs w:val="18"/>
                                  <w:vertAlign w:val="subscript"/>
                                </w:rPr>
                              </w:pPr>
                            </w:p>
                          </w:txbxContent>
                        </wps:txbx>
                        <wps:bodyPr rot="0" vert="horz" wrap="square" lIns="18000" tIns="18000" rIns="18000" bIns="18000" anchor="t" anchorCtr="0" upright="1">
                          <a:noAutofit/>
                        </wps:bodyPr>
                      </wps:wsp>
                      <wps:wsp>
                        <wps:cNvPr id="103" name="Rectangle 89"/>
                        <wps:cNvSpPr>
                          <a:spLocks noChangeArrowheads="1"/>
                        </wps:cNvSpPr>
                        <wps:spPr bwMode="auto">
                          <a:xfrm>
                            <a:off x="417168" y="1570355"/>
                            <a:ext cx="1513205" cy="25527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for public service, </w:t>
                              </w:r>
                              <w:r>
                                <w:rPr>
                                  <w:rFonts w:ascii="Times New Roman" w:hAnsi="Times New Roman" w:cs="Times New Roman"/>
                                  <w:i/>
                                  <w:sz w:val="18"/>
                                  <w:szCs w:val="18"/>
                                </w:rPr>
                                <w:t>I</w:t>
                              </w:r>
                              <w:r>
                                <w:rPr>
                                  <w:rFonts w:ascii="Times New Roman" w:hAnsi="Times New Roman" w:cs="Times New Roman"/>
                                  <w:sz w:val="18"/>
                                  <w:szCs w:val="18"/>
                                  <w:vertAlign w:val="subscript"/>
                                </w:rPr>
                                <w:t>13</w:t>
                              </w:r>
                            </w:p>
                            <w:p>
                              <w:pPr>
                                <w:spacing w:line="280" w:lineRule="exact"/>
                                <w:jc w:val="center"/>
                                <w:rPr>
                                  <w:rFonts w:ascii="Times New Roman" w:hAnsi="Times New Roman" w:cs="Times New Roman"/>
                                  <w:sz w:val="18"/>
                                  <w:szCs w:val="18"/>
                                  <w:vertAlign w:val="subscript"/>
                                </w:rPr>
                              </w:pPr>
                            </w:p>
                          </w:txbxContent>
                        </wps:txbx>
                        <wps:bodyPr rot="0" vert="horz" wrap="square" lIns="18000" tIns="18000" rIns="18000" bIns="18000" anchor="t" anchorCtr="0" upright="1">
                          <a:noAutofit/>
                        </wps:bodyPr>
                      </wps:wsp>
                      <wps:wsp>
                        <wps:cNvPr id="104" name="Rectangle 90"/>
                        <wps:cNvSpPr>
                          <a:spLocks noChangeArrowheads="1"/>
                        </wps:cNvSpPr>
                        <wps:spPr bwMode="auto">
                          <a:xfrm>
                            <a:off x="417168" y="1907540"/>
                            <a:ext cx="1513205" cy="25527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Other demands, </w:t>
                              </w:r>
                              <w:r>
                                <w:rPr>
                                  <w:rFonts w:ascii="Times New Roman" w:hAnsi="Times New Roman" w:cs="Times New Roman"/>
                                  <w:i/>
                                  <w:sz w:val="18"/>
                                  <w:szCs w:val="18"/>
                                </w:rPr>
                                <w:t>I</w:t>
                              </w:r>
                              <w:r>
                                <w:rPr>
                                  <w:rFonts w:ascii="Times New Roman" w:hAnsi="Times New Roman" w:cs="Times New Roman"/>
                                  <w:sz w:val="18"/>
                                  <w:szCs w:val="18"/>
                                  <w:vertAlign w:val="subscript"/>
                                </w:rPr>
                                <w:t>14</w:t>
                              </w:r>
                            </w:p>
                          </w:txbxContent>
                        </wps:txbx>
                        <wps:bodyPr rot="0" vert="horz" wrap="square" lIns="18000" tIns="18000" rIns="18000" bIns="18000" anchor="t" anchorCtr="0" upright="1">
                          <a:noAutofit/>
                        </wps:bodyPr>
                      </wps:wsp>
                      <wps:wsp>
                        <wps:cNvPr id="105" name="Rectangle 91"/>
                        <wps:cNvSpPr>
                          <a:spLocks noChangeArrowheads="1"/>
                        </wps:cNvSpPr>
                        <wps:spPr bwMode="auto">
                          <a:xfrm>
                            <a:off x="4091475" y="902970"/>
                            <a:ext cx="1386840" cy="25273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Distance from source, </w:t>
                              </w:r>
                              <w:r>
                                <w:rPr>
                                  <w:rFonts w:ascii="Times New Roman" w:hAnsi="Times New Roman" w:cs="Times New Roman"/>
                                  <w:i/>
                                  <w:sz w:val="18"/>
                                  <w:szCs w:val="18"/>
                                </w:rPr>
                                <w:t>I</w:t>
                              </w:r>
                              <w:r>
                                <w:rPr>
                                  <w:rFonts w:ascii="Times New Roman" w:hAnsi="Times New Roman" w:cs="Times New Roman"/>
                                  <w:sz w:val="18"/>
                                  <w:szCs w:val="18"/>
                                  <w:vertAlign w:val="subscript"/>
                                </w:rPr>
                                <w:t>31</w:t>
                              </w:r>
                            </w:p>
                            <w:p>
                              <w:pPr>
                                <w:spacing w:line="280" w:lineRule="exact"/>
                                <w:jc w:val="center"/>
                                <w:rPr>
                                  <w:rFonts w:ascii="Times New Roman" w:hAnsi="Times New Roman" w:cs="Times New Roman"/>
                                  <w:sz w:val="18"/>
                                  <w:szCs w:val="18"/>
                                  <w:vertAlign w:val="subscript"/>
                                </w:rPr>
                              </w:pPr>
                            </w:p>
                          </w:txbxContent>
                        </wps:txbx>
                        <wps:bodyPr rot="0" vert="horz" wrap="square" lIns="36000" tIns="18000" rIns="7200" bIns="18000" anchor="t" anchorCtr="0" upright="1">
                          <a:noAutofit/>
                        </wps:bodyPr>
                      </wps:wsp>
                      <wps:wsp>
                        <wps:cNvPr id="106" name="Rectangle 92"/>
                        <wps:cNvSpPr>
                          <a:spLocks noChangeArrowheads="1"/>
                        </wps:cNvSpPr>
                        <wps:spPr bwMode="auto">
                          <a:xfrm>
                            <a:off x="4091475" y="1261110"/>
                            <a:ext cx="1386840" cy="25273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Betweenness centrality, </w:t>
                              </w:r>
                              <w:r>
                                <w:rPr>
                                  <w:rFonts w:ascii="Times New Roman" w:hAnsi="Times New Roman" w:cs="Times New Roman"/>
                                  <w:i/>
                                  <w:sz w:val="18"/>
                                  <w:szCs w:val="18"/>
                                </w:rPr>
                                <w:t>I</w:t>
                              </w:r>
                              <w:r>
                                <w:rPr>
                                  <w:rFonts w:ascii="Times New Roman" w:hAnsi="Times New Roman" w:cs="Times New Roman"/>
                                  <w:sz w:val="18"/>
                                  <w:szCs w:val="18"/>
                                  <w:vertAlign w:val="subscript"/>
                                </w:rPr>
                                <w:t>32</w:t>
                              </w:r>
                            </w:p>
                            <w:p>
                              <w:pPr>
                                <w:spacing w:line="280" w:lineRule="exact"/>
                                <w:jc w:val="center"/>
                                <w:rPr>
                                  <w:rFonts w:ascii="Times New Roman" w:hAnsi="Times New Roman" w:cs="Times New Roman"/>
                                  <w:sz w:val="18"/>
                                  <w:szCs w:val="18"/>
                                  <w:vertAlign w:val="subscript"/>
                                </w:rPr>
                              </w:pPr>
                            </w:p>
                          </w:txbxContent>
                        </wps:txbx>
                        <wps:bodyPr rot="0" vert="horz" wrap="square" lIns="36000" tIns="18000" rIns="7200" bIns="18000" anchor="t" anchorCtr="0" upright="1">
                          <a:noAutofit/>
                        </wps:bodyPr>
                      </wps:wsp>
                      <wps:wsp>
                        <wps:cNvPr id="107" name="Rectangle 93"/>
                        <wps:cNvSpPr>
                          <a:spLocks noChangeArrowheads="1"/>
                        </wps:cNvSpPr>
                        <wps:spPr bwMode="auto">
                          <a:xfrm>
                            <a:off x="4091475" y="1636395"/>
                            <a:ext cx="1386840" cy="25273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Contraction influence, </w:t>
                              </w:r>
                              <w:r>
                                <w:rPr>
                                  <w:rFonts w:ascii="Times New Roman" w:hAnsi="Times New Roman" w:cs="Times New Roman"/>
                                  <w:i/>
                                  <w:sz w:val="18"/>
                                  <w:szCs w:val="18"/>
                                </w:rPr>
                                <w:t>I</w:t>
                              </w:r>
                              <w:r>
                                <w:rPr>
                                  <w:rFonts w:ascii="Times New Roman" w:hAnsi="Times New Roman" w:cs="Times New Roman"/>
                                  <w:sz w:val="18"/>
                                  <w:szCs w:val="18"/>
                                  <w:vertAlign w:val="subscript"/>
                                </w:rPr>
                                <w:t>33</w:t>
                              </w:r>
                            </w:p>
                          </w:txbxContent>
                        </wps:txbx>
                        <wps:bodyPr rot="0" vert="horz" wrap="square" lIns="36000" tIns="18000" rIns="7200" bIns="18000" anchor="t" anchorCtr="0" upright="1">
                          <a:noAutofit/>
                        </wps:bodyPr>
                      </wps:wsp>
                      <wps:wsp>
                        <wps:cNvPr id="108" name="Rectangle 94"/>
                        <wps:cNvSpPr>
                          <a:spLocks noChangeArrowheads="1"/>
                        </wps:cNvSpPr>
                        <wps:spPr bwMode="auto">
                          <a:xfrm>
                            <a:off x="2236470" y="909320"/>
                            <a:ext cx="1543685" cy="26733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for </w:t>
                              </w:r>
                              <w:r>
                                <w:rPr>
                                  <w:rFonts w:ascii="Times New Roman" w:hAnsi="Times New Roman" w:cs="Times New Roman" w:hint="eastAsia"/>
                                  <w:sz w:val="18"/>
                                  <w:szCs w:val="18"/>
                                </w:rPr>
                                <w:t xml:space="preserve">disaster </w:t>
                              </w:r>
                              <w:r>
                                <w:rPr>
                                  <w:rFonts w:ascii="Times New Roman" w:hAnsi="Times New Roman" w:cs="Times New Roman"/>
                                  <w:sz w:val="18"/>
                                  <w:szCs w:val="18"/>
                                </w:rPr>
                                <w:t xml:space="preserve">relief, </w:t>
                              </w:r>
                              <w:r>
                                <w:rPr>
                                  <w:rFonts w:ascii="Times New Roman" w:hAnsi="Times New Roman" w:cs="Times New Roman"/>
                                  <w:i/>
                                  <w:sz w:val="18"/>
                                  <w:szCs w:val="18"/>
                                </w:rPr>
                                <w:t>I</w:t>
                              </w:r>
                              <w:r>
                                <w:rPr>
                                  <w:rFonts w:ascii="Times New Roman" w:hAnsi="Times New Roman" w:cs="Times New Roman"/>
                                  <w:sz w:val="18"/>
                                  <w:szCs w:val="18"/>
                                  <w:vertAlign w:val="subscript"/>
                                </w:rPr>
                                <w:t>21</w:t>
                              </w:r>
                            </w:p>
                          </w:txbxContent>
                        </wps:txbx>
                        <wps:bodyPr rot="0" vert="horz" wrap="square" lIns="18000" tIns="18000" rIns="18000" bIns="18000" anchor="t" anchorCtr="0" upright="1">
                          <a:noAutofit/>
                        </wps:bodyPr>
                      </wps:wsp>
                      <wps:wsp>
                        <wps:cNvPr id="109" name="Rectangle 95"/>
                        <wps:cNvSpPr>
                          <a:spLocks noChangeArrowheads="1"/>
                        </wps:cNvSpPr>
                        <wps:spPr bwMode="auto">
                          <a:xfrm>
                            <a:off x="2236470" y="1246505"/>
                            <a:ext cx="1543685" cy="31178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adjustRightInd w:val="0"/>
                                <w:snapToGrid w:val="0"/>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for secondary disaster control, </w:t>
                              </w:r>
                              <w:r>
                                <w:rPr>
                                  <w:rFonts w:ascii="Times New Roman" w:hAnsi="Times New Roman" w:cs="Times New Roman"/>
                                  <w:i/>
                                  <w:sz w:val="18"/>
                                  <w:szCs w:val="18"/>
                                </w:rPr>
                                <w:t>I</w:t>
                              </w:r>
                              <w:r>
                                <w:rPr>
                                  <w:rFonts w:ascii="Times New Roman" w:hAnsi="Times New Roman" w:cs="Times New Roman"/>
                                  <w:sz w:val="18"/>
                                  <w:szCs w:val="18"/>
                                  <w:vertAlign w:val="subscript"/>
                                </w:rPr>
                                <w:t>22</w:t>
                              </w:r>
                            </w:p>
                          </w:txbxContent>
                        </wps:txbx>
                        <wps:bodyPr rot="0" vert="horz" wrap="square" lIns="18000" tIns="18000" rIns="18000" bIns="18000" anchor="t" anchorCtr="0" upright="1">
                          <a:noAutofit/>
                        </wps:bodyPr>
                      </wps:wsp>
                      <wps:wsp>
                        <wps:cNvPr id="110" name="Rectangle 96"/>
                        <wps:cNvSpPr>
                          <a:spLocks noChangeArrowheads="1"/>
                        </wps:cNvSpPr>
                        <wps:spPr bwMode="auto">
                          <a:xfrm>
                            <a:off x="2236470" y="1640840"/>
                            <a:ext cx="1543685" cy="3079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adjustRightInd w:val="0"/>
                                <w:snapToGrid w:val="0"/>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in seismic shelter for evacuation, </w:t>
                              </w:r>
                              <w:r>
                                <w:rPr>
                                  <w:rFonts w:ascii="Times New Roman" w:hAnsi="Times New Roman" w:cs="Times New Roman"/>
                                  <w:i/>
                                  <w:sz w:val="18"/>
                                  <w:szCs w:val="18"/>
                                </w:rPr>
                                <w:t>I</w:t>
                              </w:r>
                              <w:r>
                                <w:rPr>
                                  <w:rFonts w:ascii="Times New Roman" w:hAnsi="Times New Roman" w:cs="Times New Roman"/>
                                  <w:sz w:val="18"/>
                                  <w:szCs w:val="18"/>
                                  <w:vertAlign w:val="subscript"/>
                                </w:rPr>
                                <w:t>23</w:t>
                              </w:r>
                            </w:p>
                          </w:txbxContent>
                        </wps:txbx>
                        <wps:bodyPr rot="0" vert="horz" wrap="square" lIns="18000" tIns="18000" rIns="18000" bIns="18000" anchor="t" anchorCtr="0" upright="1">
                          <a:noAutofit/>
                        </wps:bodyPr>
                      </wps:wsp>
                      <wps:wsp>
                        <wps:cNvPr id="111" name="Rectangle 97"/>
                        <wps:cNvSpPr>
                          <a:spLocks noChangeArrowheads="1"/>
                        </wps:cNvSpPr>
                        <wps:spPr bwMode="auto">
                          <a:xfrm>
                            <a:off x="2236470" y="2028825"/>
                            <a:ext cx="1543685" cy="22542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Other demands, </w:t>
                              </w:r>
                              <w:r>
                                <w:rPr>
                                  <w:rFonts w:ascii="Times New Roman" w:hAnsi="Times New Roman" w:cs="Times New Roman"/>
                                  <w:i/>
                                  <w:sz w:val="18"/>
                                  <w:szCs w:val="18"/>
                                </w:rPr>
                                <w:t>I</w:t>
                              </w:r>
                              <w:r>
                                <w:rPr>
                                  <w:rFonts w:ascii="Times New Roman" w:hAnsi="Times New Roman" w:cs="Times New Roman"/>
                                  <w:sz w:val="18"/>
                                  <w:szCs w:val="18"/>
                                  <w:vertAlign w:val="subscript"/>
                                </w:rPr>
                                <w:t>24</w:t>
                              </w:r>
                            </w:p>
                          </w:txbxContent>
                        </wps:txbx>
                        <wps:bodyPr rot="0" vert="horz" wrap="square" lIns="18000" tIns="18000" rIns="18000" bIns="18000" anchor="t" anchorCtr="0" upright="1">
                          <a:noAutofit/>
                        </wps:bodyPr>
                      </wps:wsp>
                      <wps:wsp>
                        <wps:cNvPr id="112" name="AutoShape 98"/>
                        <wps:cNvCnPr>
                          <a:cxnSpLocks noChangeShapeType="1"/>
                          <a:stCxn id="95" idx="2"/>
                          <a:endCxn id="98" idx="1"/>
                        </wps:cNvCnPr>
                        <wps:spPr bwMode="auto">
                          <a:xfrm rot="5400000">
                            <a:off x="598093" y="562877"/>
                            <a:ext cx="292518" cy="654368"/>
                          </a:xfrm>
                          <a:prstGeom prst="bentConnector4">
                            <a:avLst>
                              <a:gd name="adj1" fmla="val 28183"/>
                              <a:gd name="adj2" fmla="val 13493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3" name="AutoShape 99"/>
                        <wps:cNvCnPr>
                          <a:cxnSpLocks noChangeShapeType="1"/>
                          <a:stCxn id="96" idx="2"/>
                          <a:endCxn id="108" idx="1"/>
                        </wps:cNvCnPr>
                        <wps:spPr bwMode="auto">
                          <a:xfrm rot="5400000">
                            <a:off x="2400250" y="580023"/>
                            <a:ext cx="299186" cy="626745"/>
                          </a:xfrm>
                          <a:prstGeom prst="bentConnector4">
                            <a:avLst>
                              <a:gd name="adj1" fmla="val 27661"/>
                              <a:gd name="adj2" fmla="val 13647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4" name="AutoShape 100"/>
                        <wps:cNvCnPr>
                          <a:cxnSpLocks noChangeShapeType="1"/>
                          <a:stCxn id="97" idx="2"/>
                          <a:endCxn id="105" idx="1"/>
                        </wps:cNvCnPr>
                        <wps:spPr bwMode="auto">
                          <a:xfrm rot="5400000">
                            <a:off x="4228829" y="606448"/>
                            <a:ext cx="285533" cy="560240"/>
                          </a:xfrm>
                          <a:prstGeom prst="bentConnector4">
                            <a:avLst>
                              <a:gd name="adj1" fmla="val 27872"/>
                              <a:gd name="adj2" fmla="val 14080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5" name="AutoShape 101"/>
                        <wps:cNvCnPr>
                          <a:cxnSpLocks noChangeShapeType="1"/>
                          <a:stCxn id="105" idx="1"/>
                          <a:endCxn id="106" idx="1"/>
                        </wps:cNvCnPr>
                        <wps:spPr bwMode="auto">
                          <a:xfrm rot="10800000" flipH="1" flipV="1">
                            <a:off x="4091475" y="1029335"/>
                            <a:ext cx="635" cy="358140"/>
                          </a:xfrm>
                          <a:prstGeom prst="bentConnector3">
                            <a:avLst>
                              <a:gd name="adj1" fmla="val -360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6" name="AutoShape 102"/>
                        <wps:cNvCnPr>
                          <a:cxnSpLocks noChangeShapeType="1"/>
                          <a:stCxn id="106" idx="1"/>
                          <a:endCxn id="107" idx="1"/>
                        </wps:cNvCnPr>
                        <wps:spPr bwMode="auto">
                          <a:xfrm rot="10800000" flipH="1" flipV="1">
                            <a:off x="4091475" y="1387475"/>
                            <a:ext cx="635" cy="375285"/>
                          </a:xfrm>
                          <a:prstGeom prst="bentConnector3">
                            <a:avLst>
                              <a:gd name="adj1" fmla="val -360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7" name="AutoShape 103"/>
                        <wps:cNvCnPr>
                          <a:cxnSpLocks noChangeShapeType="1"/>
                          <a:stCxn id="108" idx="1"/>
                          <a:endCxn id="109" idx="1"/>
                        </wps:cNvCnPr>
                        <wps:spPr bwMode="auto">
                          <a:xfrm rot="10800000" flipH="1" flipV="1">
                            <a:off x="2236470" y="1043305"/>
                            <a:ext cx="635" cy="359410"/>
                          </a:xfrm>
                          <a:prstGeom prst="bentConnector3">
                            <a:avLst>
                              <a:gd name="adj1" fmla="val -360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8" name="AutoShape 104"/>
                        <wps:cNvCnPr>
                          <a:cxnSpLocks noChangeShapeType="1"/>
                          <a:stCxn id="109" idx="1"/>
                          <a:endCxn id="110" idx="1"/>
                        </wps:cNvCnPr>
                        <wps:spPr bwMode="auto">
                          <a:xfrm rot="10800000" flipH="1" flipV="1">
                            <a:off x="2236470" y="1402715"/>
                            <a:ext cx="635" cy="392430"/>
                          </a:xfrm>
                          <a:prstGeom prst="bentConnector3">
                            <a:avLst>
                              <a:gd name="adj1" fmla="val -360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9" name="AutoShape 105"/>
                        <wps:cNvCnPr>
                          <a:cxnSpLocks noChangeShapeType="1"/>
                          <a:stCxn id="110" idx="1"/>
                          <a:endCxn id="111" idx="1"/>
                        </wps:cNvCnPr>
                        <wps:spPr bwMode="auto">
                          <a:xfrm rot="10800000" flipH="1" flipV="1">
                            <a:off x="2236470" y="1795145"/>
                            <a:ext cx="635" cy="346710"/>
                          </a:xfrm>
                          <a:prstGeom prst="bentConnector3">
                            <a:avLst>
                              <a:gd name="adj1" fmla="val -360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20" name="AutoShape 106"/>
                        <wps:cNvCnPr>
                          <a:cxnSpLocks noChangeShapeType="1"/>
                          <a:stCxn id="98" idx="1"/>
                          <a:endCxn id="102" idx="1"/>
                        </wps:cNvCnPr>
                        <wps:spPr bwMode="auto">
                          <a:xfrm rot="10800000" flipH="1" flipV="1">
                            <a:off x="417168" y="1036320"/>
                            <a:ext cx="635" cy="329565"/>
                          </a:xfrm>
                          <a:prstGeom prst="bentConnector3">
                            <a:avLst>
                              <a:gd name="adj1" fmla="val -360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21" name="AutoShape 107"/>
                        <wps:cNvCnPr>
                          <a:cxnSpLocks noChangeShapeType="1"/>
                          <a:stCxn id="102" idx="1"/>
                          <a:endCxn id="103" idx="1"/>
                        </wps:cNvCnPr>
                        <wps:spPr bwMode="auto">
                          <a:xfrm rot="10800000" flipH="1" flipV="1">
                            <a:off x="417168" y="1365885"/>
                            <a:ext cx="635" cy="332105"/>
                          </a:xfrm>
                          <a:prstGeom prst="bentConnector3">
                            <a:avLst>
                              <a:gd name="adj1" fmla="val -360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22" name="AutoShape 108"/>
                        <wps:cNvCnPr>
                          <a:cxnSpLocks noChangeShapeType="1"/>
                          <a:stCxn id="103" idx="1"/>
                          <a:endCxn id="104" idx="1"/>
                        </wps:cNvCnPr>
                        <wps:spPr bwMode="auto">
                          <a:xfrm rot="10800000" flipH="1" flipV="1">
                            <a:off x="417168" y="1697990"/>
                            <a:ext cx="635" cy="337185"/>
                          </a:xfrm>
                          <a:prstGeom prst="bentConnector3">
                            <a:avLst>
                              <a:gd name="adj1" fmla="val -360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画布 123" o:spid="_x0000_s1052" editas="canvas" style="width:442.35pt;height:180.85pt;mso-position-horizontal-relative:char;mso-position-vertical-relative:line" coordsize="56178,22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">
                <v:shape id="_x0000_s1053" type="#_x0000_t75" style="position:absolute;width:56178;height:22967;visibility:visible;mso-wrap-style:square">
                  <v:fill o:detectmouseclick="t"/>
                  <v:path o:connecttype="none"/>
                </v:shape>
                <v:rect id="Rectangle 80" o:spid="_x0000_s1054" style="position:absolute;left:17416;top:552;width:22474;height:2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N8sQA&#10;AADbAAAADwAAAGRycy9kb3ducmV2LnhtbESPQWvCQBSE74L/YXmCF6kbxdqauooGBMFT01To7ZF9&#10;JqHZtyG7xvjvXaHQ4zAz3zDrbW9q0VHrKssKZtMIBHFudcWFguzr8PIOwnlkjbVlUnAnB9vNcLDG&#10;WNsbf1KX+kIECLsYFZTeN7GULi/JoJvahjh4F9sa9EG2hdQt3gLc1HIeRUtpsOKwUGJDSUn5b3o1&#10;Cs4/mKSYdYV9Xe5P36dz8iYnlVLjUb/7AOGp9//hv/ZRK1gt4Pkl/AC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6DfLEAAAA2wAAAA8AAAAAAAAAAAAAAAAAmAIAAGRycy9k&#10;b3ducmV2LnhtbFBLBQYAAAAABAAEAPUAAACJAwAAAAA=&#10;" filled="f" strokeweight=".5pt">
                  <v:textbox inset=".5mm,.5mm,.5mm,.5mm">
                    <w:txbxContent>
                      <w:p>
                        <w:pPr>
                          <w:jc w:val="center"/>
                          <w:rPr>
                            <w:rFonts w:ascii="Times New Roman" w:hAnsi="Times New Roman" w:cs="Times New Roman"/>
                            <w:sz w:val="18"/>
                            <w:szCs w:val="18"/>
                          </w:rPr>
                        </w:pPr>
                        <w:r>
                          <w:rPr>
                            <w:rFonts w:ascii="Times New Roman" w:hAnsi="Times New Roman" w:cs="Times New Roman" w:hint="eastAsia"/>
                            <w:sz w:val="18"/>
                            <w:szCs w:val="18"/>
                          </w:rPr>
                          <w:t>Comprehensive</w:t>
                        </w:r>
                        <w:r>
                          <w:rPr>
                            <w:rFonts w:ascii="Times New Roman" w:hAnsi="Times New Roman" w:cs="Times New Roman"/>
                            <w:sz w:val="18"/>
                            <w:szCs w:val="18"/>
                          </w:rPr>
                          <w:t xml:space="preserve"> Importance of User Node, </w:t>
                        </w:r>
                        <w:r>
                          <w:rPr>
                            <w:rFonts w:ascii="Times New Roman" w:hAnsi="Times New Roman" w:cs="Times New Roman"/>
                            <w:i/>
                            <w:sz w:val="18"/>
                            <w:szCs w:val="18"/>
                          </w:rPr>
                          <w:t>I</w:t>
                        </w:r>
                      </w:p>
                    </w:txbxContent>
                  </v:textbox>
                </v:rect>
                <v:rect id="Rectangle 81" o:spid="_x0000_s1055" style="position:absolute;left:2761;top:4914;width:15907;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aoacQA&#10;AADbAAAADwAAAGRycy9kb3ducmV2LnhtbESPT4vCMBTE7wt+h/AEL8uarqDuVqO4BUHwZP0De3s0&#10;z7bYvJQm1vrtjSB4HGbmN8x82ZlKtNS40rKC72EEgjizuuRcwWG//voB4TyyxsoyKbiTg+Wi9zHH&#10;WNsb76hNfS4ChF2MCgrv61hKlxVk0A1tTRy8s20M+iCbXOoGbwFuKjmKook0WHJYKLCmpKDskl6N&#10;gtM/Jike2tyOJ3/b4/aUTOVnqdSg361mIDx1/h1+tTdawe8Ynl/CD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qGnEAAAA2wAAAA8AAAAAAAAAAAAAAAAAmAIAAGRycy9k&#10;b3ducmV2LnhtbFBLBQYAAAAABAAEAPUAAACJAwAAAAA=&#10;" filled="f" strokeweight=".5pt">
                  <v:textbox inset=".5mm,.5mm,.5mm,.5mm">
                    <w:txbxContent>
                      <w:p>
                        <w:pPr>
                          <w:jc w:val="center"/>
                          <w:rPr>
                            <w:rFonts w:ascii="Times New Roman" w:hAnsi="Times New Roman" w:cs="Times New Roman"/>
                            <w:sz w:val="18"/>
                            <w:szCs w:val="18"/>
                          </w:rPr>
                        </w:pPr>
                        <w:r>
                          <w:rPr>
                            <w:rFonts w:ascii="Times New Roman" w:hAnsi="Times New Roman" w:cs="Times New Roman"/>
                            <w:sz w:val="18"/>
                            <w:szCs w:val="18"/>
                          </w:rPr>
                          <w:t xml:space="preserve">Normal </w:t>
                        </w:r>
                        <w:r>
                          <w:rPr>
                            <w:rFonts w:ascii="Times New Roman" w:hAnsi="Times New Roman" w:cs="Times New Roman" w:hint="eastAsia"/>
                            <w:sz w:val="18"/>
                            <w:szCs w:val="18"/>
                          </w:rPr>
                          <w:t>operation</w:t>
                        </w:r>
                        <w:r>
                          <w:rPr>
                            <w:rFonts w:ascii="Times New Roman" w:hAnsi="Times New Roman" w:cs="Times New Roman"/>
                            <w:sz w:val="18"/>
                            <w:szCs w:val="18"/>
                          </w:rPr>
                          <w:t xml:space="preserve"> function, </w:t>
                        </w:r>
                        <w:r>
                          <w:rPr>
                            <w:rFonts w:ascii="Times New Roman" w:hAnsi="Times New Roman" w:cs="Times New Roman"/>
                            <w:i/>
                            <w:sz w:val="18"/>
                            <w:szCs w:val="18"/>
                          </w:rPr>
                          <w:t>I</w:t>
                        </w:r>
                        <w:r>
                          <w:rPr>
                            <w:rFonts w:ascii="Times New Roman" w:hAnsi="Times New Roman" w:cs="Times New Roman"/>
                            <w:sz w:val="18"/>
                            <w:szCs w:val="18"/>
                            <w:vertAlign w:val="subscript"/>
                          </w:rPr>
                          <w:t>1</w:t>
                        </w:r>
                      </w:p>
                    </w:txbxContent>
                  </v:textbox>
                </v:rect>
                <v:rect id="Rectangle 82" o:spid="_x0000_s1056" style="position:absolute;left:19570;top:4914;width:1812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Q2HsQA&#10;AADbAAAADwAAAGRycy9kb3ducmV2LnhtbESPT2vCQBTE70K/w/IKvYhuLDRqdBUbEAqejH/A2yP7&#10;moRm34bsNsZv7wqCx2FmfsMs172pRUetqywrmIwjEMS51RUXCo6H7WgGwnlkjbVlUnAjB+vV22CJ&#10;ibZX3lOX+UIECLsEFZTeN4mULi/JoBvbhjh4v7Y16INsC6lbvAa4qeVnFMXSYMVhocSG0pLyv+zf&#10;KDhfMM3w2BX2K/7enXbndCqHlVIf7/1mAcJT71/hZ/tHK5jH8PgSf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Nh7EAAAA2wAAAA8AAAAAAAAAAAAAAAAAmAIAAGRycy9k&#10;b3ducmV2LnhtbFBLBQYAAAAABAAEAPUAAACJAwAAAAA=&#10;" filled="f" strokeweight=".5pt">
                  <v:textbox inset=".5mm,.5mm,.5mm,.5mm">
                    <w:txbxContent>
                      <w:p>
                        <w:pPr>
                          <w:jc w:val="center"/>
                          <w:rPr>
                            <w:rFonts w:ascii="Times New Roman" w:hAnsi="Times New Roman" w:cs="Times New Roman"/>
                            <w:sz w:val="18"/>
                            <w:szCs w:val="18"/>
                          </w:rPr>
                        </w:pPr>
                        <w:r>
                          <w:rPr>
                            <w:rFonts w:ascii="Times New Roman" w:hAnsi="Times New Roman" w:cs="Times New Roman"/>
                            <w:sz w:val="18"/>
                            <w:szCs w:val="18"/>
                          </w:rPr>
                          <w:t xml:space="preserve">Post-earthquake relief function, </w:t>
                        </w:r>
                        <w:r>
                          <w:rPr>
                            <w:rFonts w:ascii="Times New Roman" w:hAnsi="Times New Roman" w:cs="Times New Roman"/>
                            <w:i/>
                            <w:sz w:val="18"/>
                            <w:szCs w:val="18"/>
                          </w:rPr>
                          <w:t>I</w:t>
                        </w:r>
                        <w:r>
                          <w:rPr>
                            <w:rFonts w:ascii="Times New Roman" w:hAnsi="Times New Roman" w:cs="Times New Roman"/>
                            <w:sz w:val="18"/>
                            <w:szCs w:val="18"/>
                            <w:vertAlign w:val="subscript"/>
                          </w:rPr>
                          <w:t>2</w:t>
                        </w:r>
                      </w:p>
                    </w:txbxContent>
                  </v:textbox>
                </v:rect>
                <v:rect id="Rectangle 83" o:spid="_x0000_s1057" style="position:absolute;left:38401;top:4914;width:16231;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iThcMA&#10;AADbAAAADwAAAGRycy9kb3ducmV2LnhtbESPQYvCMBSE74L/ITxhL6KpC+pajeIWBMGT1RW8PZq3&#10;bdnmpTTZWv+9EQSPw8x8w6w2nalES40rLSuYjCMQxJnVJecKzqfd6AuE88gaK8uk4E4ONut+b4Wx&#10;tjc+Upv6XAQIuxgVFN7XsZQuK8igG9uaOHi/tjHog2xyqRu8Bbip5GcUzaTBksNCgTUlBWV/6b9R&#10;cLlikuK5ze109n34OVySuRyWSn0Muu0ShKfOv8Ov9l4rWMzh+SX8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iThcMAAADbAAAADwAAAAAAAAAAAAAAAACYAgAAZHJzL2Rv&#10;d25yZXYueG1sUEsFBgAAAAAEAAQA9QAAAIgDAAAAAA==&#10;" filled="f" strokeweight=".5pt">
                  <v:textbox inset=".5mm,.5mm,.5mm,.5mm">
                    <w:txbxContent>
                      <w:p>
                        <w:pPr>
                          <w:jc w:val="center"/>
                          <w:rPr>
                            <w:rFonts w:ascii="Times New Roman" w:hAnsi="Times New Roman" w:cs="Times New Roman"/>
                            <w:sz w:val="18"/>
                            <w:szCs w:val="18"/>
                          </w:rPr>
                        </w:pPr>
                        <w:r>
                          <w:rPr>
                            <w:rFonts w:ascii="Times New Roman" w:hAnsi="Times New Roman" w:cs="Times New Roman"/>
                            <w:sz w:val="18"/>
                            <w:szCs w:val="18"/>
                          </w:rPr>
                          <w:t xml:space="preserve">Network topology influence, </w:t>
                        </w:r>
                        <w:r>
                          <w:rPr>
                            <w:rFonts w:ascii="Times New Roman" w:hAnsi="Times New Roman" w:cs="Times New Roman"/>
                            <w:i/>
                            <w:sz w:val="18"/>
                            <w:szCs w:val="18"/>
                          </w:rPr>
                          <w:t>I</w:t>
                        </w:r>
                        <w:r>
                          <w:rPr>
                            <w:rFonts w:ascii="Times New Roman" w:hAnsi="Times New Roman" w:cs="Times New Roman"/>
                            <w:sz w:val="18"/>
                            <w:szCs w:val="18"/>
                            <w:vertAlign w:val="subscript"/>
                          </w:rPr>
                          <w:t>3</w:t>
                        </w:r>
                      </w:p>
                    </w:txbxContent>
                  </v:textbox>
                </v:rect>
                <v:rect id="Rectangle 84" o:spid="_x0000_s1058" style="position:absolute;left:4171;top:9086;width:15132;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H98EA&#10;AADbAAAADwAAAGRycy9kb3ducmV2LnhtbERPy4rCMBTdC/5DuIIb0XQEH9MxylgQBFfWKri7NHfa&#10;Ms1NaWKtfz9ZDLg8nPdm15tadNS6yrKCj1kEgji3uuJCQXY5TNcgnEfWWFsmBS9ysNsOBxuMtX3y&#10;mbrUFyKEsItRQel9E0vp8pIMupltiAP3Y1uDPsC2kLrFZwg3tZxH0VIarDg0lNhQUlL+mz6Mgtsd&#10;kxSzrrCL5f50Pd2SlZxUSo1H/fcXCE+9f4v/3Uet4DOMDV/CD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3B/fBAAAA2wAAAA8AAAAAAAAAAAAAAAAAmAIAAGRycy9kb3du&#10;cmV2LnhtbFBLBQYAAAAABAAEAPUAAACGAwAAAAA=&#10;" filled="f" strokeweight=".5pt">
                  <v:textbox inset=".5mm,.5mm,.5mm,.5mm">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in households, </w:t>
                        </w:r>
                        <w:r>
                          <w:rPr>
                            <w:rFonts w:ascii="Times New Roman" w:hAnsi="Times New Roman" w:cs="Times New Roman"/>
                            <w:i/>
                            <w:sz w:val="18"/>
                            <w:szCs w:val="18"/>
                          </w:rPr>
                          <w:t>I</w:t>
                        </w:r>
                        <w:r>
                          <w:rPr>
                            <w:rFonts w:ascii="Times New Roman" w:hAnsi="Times New Roman" w:cs="Times New Roman"/>
                            <w:sz w:val="18"/>
                            <w:szCs w:val="18"/>
                            <w:vertAlign w:val="subscript"/>
                          </w:rPr>
                          <w:t>11</w:t>
                        </w:r>
                      </w:p>
                    </w:txbxContent>
                  </v:textbox>
                </v:rect>
                <v:shape id="AutoShape 85" o:spid="_x0000_s1059" type="#_x0000_t32" style="position:absolute;left:28632;top:3114;width:21;height:18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kcMAAADbAAAADwAAAGRycy9kb3ducmV2LnhtbESPQYvCMBSE74L/ITzBi6xpPYh2jSIL&#10;C4uHBbUHj4/k2Rabl5pka/ffbxYEj8PMfMNsdoNtRU8+NI4V5PMMBLF2puFKQXn+fFuBCBHZYOuY&#10;FPxSgN12PNpgYdyDj9SfYiUShEOBCuoYu0LKoGuyGOauI07e1XmLMUlfSePxkeC2lYssW0qLDaeF&#10;Gjv6qEnfTj9WQXMov8t+do9erw75xefhfGm1UtPJsH8HEWmIr/Cz/WUUrNfw/yX9AL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kkJHDAAAA2wAAAA8AAAAAAAAAAAAA&#10;AAAAoQIAAGRycy9kb3ducmV2LnhtbFBLBQYAAAAABAAEAPkAAACRAwAAAAA=&#10;"/>
                <v:shape id="AutoShape 86" o:spid="_x0000_s1060" type="#_x0000_t34" style="position:absolute;left:18784;top:-4954;width:1799;height:179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OwXsUAAADcAAAADwAAAGRycy9kb3ducmV2LnhtbESPT2vCQBDF70K/wzKF3nRTQQnRVUSo&#10;tLUX/1y8jdkxG8zOhuxW47fvHITe5jHv9+bNfNn7Rt2oi3VgA++jDBRxGWzNlYHj4WOYg4oJ2WIT&#10;mAw8KMJy8TKYY2HDnXd026dKSQjHAg24lNpC61g68hhHoSWW3SV0HpPIrtK2w7uE+0aPs2yqPdYs&#10;Fxy2tHZUXve/Xmp87cbbDeaPTT45udX0+/xTTc7GvL32qxmoRH36Nz/pTytcJvXlGZl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QOwXsUAAADcAAAADwAAAAAAAAAA&#10;AAAAAAChAgAAZHJzL2Rvd25yZXYueG1sUEsFBgAAAAAEAAQA+QAAAJMDAAAAAA==&#10;"/>
                <v:shape id="AutoShape 87" o:spid="_x0000_s1061" type="#_x0000_t34" style="position:absolute;left:36685;top:-4918;width:1800;height:1786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2L/MIAAADcAAAADwAAAGRycy9kb3ducmV2LnhtbERPS4vCMBC+C/6HMMJeljWpuLJUo4js&#10;wu7RB+hxaMa22ExqE23dX28Ewdt8fM+ZLTpbiSs1vnSsIRkqEMSZMyXnGnbbn48vED4gG6wck4Yb&#10;eVjM+70Zpsa1vKbrJuQihrBPUUMRQp1K6bOCLPqhq4kjd3SNxRBhk0vTYBvDbSVHSk2kxZJjQ4E1&#10;rQrKTpuL1fD+uTyrw/j4x9/r23+yby9h5Enrt0G3nIII1IWX+On+NXG+SuDxTLxAz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h2L/MIAAADcAAAADwAAAAAAAAAAAAAA&#10;AAChAgAAZHJzL2Rvd25yZXYueG1sUEsFBgAAAAAEAAQA+QAAAJADAAAAAA==&#10;"/>
                <v:rect id="Rectangle 88" o:spid="_x0000_s1062" style="position:absolute;left:4171;top:12382;width:15132;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AbDsMA&#10;AADcAAAADwAAAGRycy9kb3ducmV2LnhtbERPTWvCQBC9C/6HZYRexGwqVCV1FQ0UCjk1aqC3ITtN&#10;QrOzIbtN0n/fLQje5vE+Z3+cTCsG6l1jWcFzFIMgLq1uuFJwvbytdiCcR9bYWiYFv+TgeJjP9pho&#10;O/IHDbmvRAhhl6CC2vsukdKVNRl0ke2IA/dle4M+wL6SuscxhJtWruN4Iw02HBpq7CitqfzOf4yC&#10;4hPTHK9DZV825+yWFelWLhulnhbT6RWEp8k/xHf3uw7z4zX8PxMu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AbDsMAAADcAAAADwAAAAAAAAAAAAAAAACYAgAAZHJzL2Rv&#10;d25yZXYueG1sUEsFBgAAAAAEAAQA9QAAAIgDAAAAAA==&#10;" filled="f" strokeweight=".5pt">
                  <v:textbox inset=".5mm,.5mm,.5mm,.5mm">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for industrial use, </w:t>
                        </w:r>
                        <w:r>
                          <w:rPr>
                            <w:rFonts w:ascii="Times New Roman" w:hAnsi="Times New Roman" w:cs="Times New Roman"/>
                            <w:i/>
                            <w:sz w:val="18"/>
                            <w:szCs w:val="18"/>
                          </w:rPr>
                          <w:t>I</w:t>
                        </w:r>
                        <w:r>
                          <w:rPr>
                            <w:rFonts w:ascii="Times New Roman" w:hAnsi="Times New Roman" w:cs="Times New Roman"/>
                            <w:sz w:val="18"/>
                            <w:szCs w:val="18"/>
                            <w:vertAlign w:val="subscript"/>
                          </w:rPr>
                          <w:t>12</w:t>
                        </w:r>
                      </w:p>
                      <w:p>
                        <w:pPr>
                          <w:spacing w:line="280" w:lineRule="exact"/>
                          <w:jc w:val="center"/>
                          <w:rPr>
                            <w:rFonts w:ascii="Times New Roman" w:hAnsi="Times New Roman" w:cs="Times New Roman"/>
                            <w:sz w:val="18"/>
                            <w:szCs w:val="18"/>
                            <w:vertAlign w:val="subscript"/>
                          </w:rPr>
                        </w:pPr>
                      </w:p>
                    </w:txbxContent>
                  </v:textbox>
                </v:rect>
                <v:rect id="Rectangle 89" o:spid="_x0000_s1063" style="position:absolute;left:4171;top:15703;width:15132;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lcMA&#10;AADcAAAADwAAAGRycy9kb3ducmV2LnhtbERPTWvCQBC9F/wPyxS8FLOx0lhSV9GAUPDUNA30NmSn&#10;SWh2NmS3Mf33riB4m8f7nM1uMp0YaXCtZQXLKAZBXFndcq2g+DwuXkE4j6yxs0wK/snBbjt72GCq&#10;7Zk/aMx9LUIIuxQVNN73qZSuasigi2xPHLgfOxj0AQ611AOeQ7jp5HMcJ9Jgy6GhwZ6yhqrf/M8o&#10;KL8xy7EYa/uSHE5fpzJby6dWqfnjtH8D4Wnyd/HN/a7D/HgF12fCBX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y+lcMAAADcAAAADwAAAAAAAAAAAAAAAACYAgAAZHJzL2Rv&#10;d25yZXYueG1sUEsFBgAAAAAEAAQA9QAAAIgDAAAAAA==&#10;" filled="f" strokeweight=".5pt">
                  <v:textbox inset=".5mm,.5mm,.5mm,.5mm">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for public service, </w:t>
                        </w:r>
                        <w:r>
                          <w:rPr>
                            <w:rFonts w:ascii="Times New Roman" w:hAnsi="Times New Roman" w:cs="Times New Roman"/>
                            <w:i/>
                            <w:sz w:val="18"/>
                            <w:szCs w:val="18"/>
                          </w:rPr>
                          <w:t>I</w:t>
                        </w:r>
                        <w:r>
                          <w:rPr>
                            <w:rFonts w:ascii="Times New Roman" w:hAnsi="Times New Roman" w:cs="Times New Roman"/>
                            <w:sz w:val="18"/>
                            <w:szCs w:val="18"/>
                            <w:vertAlign w:val="subscript"/>
                          </w:rPr>
                          <w:t>13</w:t>
                        </w:r>
                      </w:p>
                      <w:p>
                        <w:pPr>
                          <w:spacing w:line="280" w:lineRule="exact"/>
                          <w:jc w:val="center"/>
                          <w:rPr>
                            <w:rFonts w:ascii="Times New Roman" w:hAnsi="Times New Roman" w:cs="Times New Roman"/>
                            <w:sz w:val="18"/>
                            <w:szCs w:val="18"/>
                            <w:vertAlign w:val="subscript"/>
                          </w:rPr>
                        </w:pPr>
                      </w:p>
                    </w:txbxContent>
                  </v:textbox>
                </v:rect>
                <v:rect id="Rectangle 90" o:spid="_x0000_s1064" style="position:absolute;left:4171;top:19075;width:15132;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m4cMA&#10;AADcAAAADwAAAGRycy9kb3ducmV2LnhtbERPTWvCQBC9F/wPyxS8FLOx2FhSV9GAUPDUNA30NmSn&#10;SWh2NmS3Mf33riB4m8f7nM1uMp0YaXCtZQXLKAZBXFndcq2g+DwuXkE4j6yxs0wK/snBbjt72GCq&#10;7Zk/aMx9LUIIuxQVNN73qZSuasigi2xPHLgfOxj0AQ611AOeQ7jp5HMcJ9Jgy6GhwZ6yhqrf/M8o&#10;KL8xy7EYa/uSHE5fpzJby6dWqfnjtH8D4Wnyd/HN/a7D/HgF12fCBX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Um4cMAAADcAAAADwAAAAAAAAAAAAAAAACYAgAAZHJzL2Rv&#10;d25yZXYueG1sUEsFBgAAAAAEAAQA9QAAAIgDAAAAAA==&#10;" filled="f" strokeweight=".5pt">
                  <v:textbox inset=".5mm,.5mm,.5mm,.5mm">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Other demands, </w:t>
                        </w:r>
                        <w:r>
                          <w:rPr>
                            <w:rFonts w:ascii="Times New Roman" w:hAnsi="Times New Roman" w:cs="Times New Roman"/>
                            <w:i/>
                            <w:sz w:val="18"/>
                            <w:szCs w:val="18"/>
                          </w:rPr>
                          <w:t>I</w:t>
                        </w:r>
                        <w:r>
                          <w:rPr>
                            <w:rFonts w:ascii="Times New Roman" w:hAnsi="Times New Roman" w:cs="Times New Roman"/>
                            <w:sz w:val="18"/>
                            <w:szCs w:val="18"/>
                            <w:vertAlign w:val="subscript"/>
                          </w:rPr>
                          <w:t>14</w:t>
                        </w:r>
                      </w:p>
                    </w:txbxContent>
                  </v:textbox>
                </v:rect>
                <v:rect id="Rectangle 91" o:spid="_x0000_s1065" style="position:absolute;left:40914;top:9029;width:13869;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TUqsYA&#10;AADcAAAADwAAAGRycy9kb3ducmV2LnhtbESPQWvCQBCF74L/YRnBizSbCtWSuoq0FFrsoVUh1yE7&#10;ZlOzsyG7jdFf3xUEbzO89715s1j1thYdtb5yrOAxSUEQF05XXCrY794fnkH4gKyxdkwKzuRhtRwO&#10;Fphpd+If6rahFDGEfYYKTAhNJqUvDFn0iWuIo3ZwrcUQ17aUusVTDLe1nKbpTFqsOF4w2NCroeK4&#10;/bOxRje5zMN+823z8nPzZQ6/TZG/KTUe9esXEIH6cDff6A8dufQJrs/EC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TUqsYAAADcAAAADwAAAAAAAAAAAAAAAACYAgAAZHJz&#10;L2Rvd25yZXYueG1sUEsFBgAAAAAEAAQA9QAAAIsDAAAAAA==&#10;" filled="f" strokeweight=".5pt">
                  <v:textbox inset="1mm,.5mm,.2mm,.5mm">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Distance from source, </w:t>
                        </w:r>
                        <w:r>
                          <w:rPr>
                            <w:rFonts w:ascii="Times New Roman" w:hAnsi="Times New Roman" w:cs="Times New Roman"/>
                            <w:i/>
                            <w:sz w:val="18"/>
                            <w:szCs w:val="18"/>
                          </w:rPr>
                          <w:t>I</w:t>
                        </w:r>
                        <w:r>
                          <w:rPr>
                            <w:rFonts w:ascii="Times New Roman" w:hAnsi="Times New Roman" w:cs="Times New Roman"/>
                            <w:sz w:val="18"/>
                            <w:szCs w:val="18"/>
                            <w:vertAlign w:val="subscript"/>
                          </w:rPr>
                          <w:t>31</w:t>
                        </w:r>
                      </w:p>
                      <w:p>
                        <w:pPr>
                          <w:spacing w:line="280" w:lineRule="exact"/>
                          <w:jc w:val="center"/>
                          <w:rPr>
                            <w:rFonts w:ascii="Times New Roman" w:hAnsi="Times New Roman" w:cs="Times New Roman"/>
                            <w:sz w:val="18"/>
                            <w:szCs w:val="18"/>
                            <w:vertAlign w:val="subscript"/>
                          </w:rPr>
                        </w:pPr>
                      </w:p>
                    </w:txbxContent>
                  </v:textbox>
                </v:rect>
                <v:rect id="Rectangle 92" o:spid="_x0000_s1066" style="position:absolute;left:40914;top:12611;width:13869;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K3cYA&#10;AADcAAAADwAAAGRycy9kb3ducmV2LnhtbESPT2sCMRDF7wW/QxjBS9GsHlS2RimKoNiD/8DrsBk3&#10;224myyauq5/eFAq9zfDe782b2aK1pWio9oVjBcNBAoI4c7rgXMH5tO5PQfiArLF0TAoe5GEx77zN&#10;MNXuzgdqjiEXMYR9igpMCFUqpc8MWfQDVxFH7epqiyGudS51jfcYbks5SpKxtFhwvGCwoqWh7Od4&#10;s7FG8/6chPNuby/5dvdlrt9Vdlkp1eu2nx8gArXh3/xHb3TkkjH8PhMn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ZK3cYAAADcAAAADwAAAAAAAAAAAAAAAACYAgAAZHJz&#10;L2Rvd25yZXYueG1sUEsFBgAAAAAEAAQA9QAAAIsDAAAAAA==&#10;" filled="f" strokeweight=".5pt">
                  <v:textbox inset="1mm,.5mm,.2mm,.5mm">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Betweenness centrality, </w:t>
                        </w:r>
                        <w:r>
                          <w:rPr>
                            <w:rFonts w:ascii="Times New Roman" w:hAnsi="Times New Roman" w:cs="Times New Roman"/>
                            <w:i/>
                            <w:sz w:val="18"/>
                            <w:szCs w:val="18"/>
                          </w:rPr>
                          <w:t>I</w:t>
                        </w:r>
                        <w:r>
                          <w:rPr>
                            <w:rFonts w:ascii="Times New Roman" w:hAnsi="Times New Roman" w:cs="Times New Roman"/>
                            <w:sz w:val="18"/>
                            <w:szCs w:val="18"/>
                            <w:vertAlign w:val="subscript"/>
                          </w:rPr>
                          <w:t>32</w:t>
                        </w:r>
                      </w:p>
                      <w:p>
                        <w:pPr>
                          <w:spacing w:line="280" w:lineRule="exact"/>
                          <w:jc w:val="center"/>
                          <w:rPr>
                            <w:rFonts w:ascii="Times New Roman" w:hAnsi="Times New Roman" w:cs="Times New Roman"/>
                            <w:sz w:val="18"/>
                            <w:szCs w:val="18"/>
                            <w:vertAlign w:val="subscript"/>
                          </w:rPr>
                        </w:pPr>
                      </w:p>
                    </w:txbxContent>
                  </v:textbox>
                </v:rect>
                <v:rect id="Rectangle 93" o:spid="_x0000_s1067" style="position:absolute;left:40914;top:16363;width:13869;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rvRsYA&#10;AADcAAAADwAAAGRycy9kb3ducmV2LnhtbESPQWvCQBCF74L/YRnBS6kbPaikrlIUoWIPmgpeh+yY&#10;TZudDdltjP76rlDwNsN735s3i1VnK9FS40vHCsajBARx7nTJhYLT1/Z1DsIHZI2VY1JwIw+rZb+3&#10;wFS7Kx+pzUIhYgj7FBWYEOpUSp8bsuhHriaO2sU1FkNcm0LqBq8x3FZykiRTabHkeMFgTWtD+U/2&#10;a2ON9uU+C6f9wZ6L3f7TXL7r/LxRajjo3t9ABOrC0/xPf+jIJTN4PBMn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1rvRsYAAADcAAAADwAAAAAAAAAAAAAAAACYAgAAZHJz&#10;L2Rvd25yZXYueG1sUEsFBgAAAAAEAAQA9QAAAIsDAAAAAA==&#10;" filled="f" strokeweight=".5pt">
                  <v:textbox inset="1mm,.5mm,.2mm,.5mm">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Contraction influence, </w:t>
                        </w:r>
                        <w:r>
                          <w:rPr>
                            <w:rFonts w:ascii="Times New Roman" w:hAnsi="Times New Roman" w:cs="Times New Roman"/>
                            <w:i/>
                            <w:sz w:val="18"/>
                            <w:szCs w:val="18"/>
                          </w:rPr>
                          <w:t>I</w:t>
                        </w:r>
                        <w:r>
                          <w:rPr>
                            <w:rFonts w:ascii="Times New Roman" w:hAnsi="Times New Roman" w:cs="Times New Roman"/>
                            <w:sz w:val="18"/>
                            <w:szCs w:val="18"/>
                            <w:vertAlign w:val="subscript"/>
                          </w:rPr>
                          <w:t>33</w:t>
                        </w:r>
                      </w:p>
                    </w:txbxContent>
                  </v:textbox>
                </v:rect>
                <v:rect id="Rectangle 94" o:spid="_x0000_s1068" style="position:absolute;left:22364;top:9093;width:1543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gs5MUA&#10;AADcAAAADwAAAGRycy9kb3ducmV2LnhtbESPT2vCQBDF7wW/wzJCL0U3FaoSXUUDQsFT4x/wNmTH&#10;JJidDdltTL9951DobYb35r3frLeDa1RPXag9G3ifJqCIC29rLg2cT4fJElSIyBYbz2TghwJsN6OX&#10;NabWP/mL+jyWSkI4pGigirFNtQ5FRQ7D1LfEot195zDK2pXadviUcNfoWZLMtcOapaHClrKKikf+&#10;7Qxcb5jleO5L/zHfHy/Ha7bQb7Uxr+NhtwIVaYj/5r/rTyv4idDKMzKB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CzkxQAAANwAAAAPAAAAAAAAAAAAAAAAAJgCAABkcnMv&#10;ZG93bnJldi54bWxQSwUGAAAAAAQABAD1AAAAigMAAAAA&#10;" filled="f" strokeweight=".5pt">
                  <v:textbox inset=".5mm,.5mm,.5mm,.5mm">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for </w:t>
                        </w:r>
                        <w:r>
                          <w:rPr>
                            <w:rFonts w:ascii="Times New Roman" w:hAnsi="Times New Roman" w:cs="Times New Roman" w:hint="eastAsia"/>
                            <w:sz w:val="18"/>
                            <w:szCs w:val="18"/>
                          </w:rPr>
                          <w:t xml:space="preserve">disaster </w:t>
                        </w:r>
                        <w:r>
                          <w:rPr>
                            <w:rFonts w:ascii="Times New Roman" w:hAnsi="Times New Roman" w:cs="Times New Roman"/>
                            <w:sz w:val="18"/>
                            <w:szCs w:val="18"/>
                          </w:rPr>
                          <w:t xml:space="preserve">relief, </w:t>
                        </w:r>
                        <w:r>
                          <w:rPr>
                            <w:rFonts w:ascii="Times New Roman" w:hAnsi="Times New Roman" w:cs="Times New Roman"/>
                            <w:i/>
                            <w:sz w:val="18"/>
                            <w:szCs w:val="18"/>
                          </w:rPr>
                          <w:t>I</w:t>
                        </w:r>
                        <w:r>
                          <w:rPr>
                            <w:rFonts w:ascii="Times New Roman" w:hAnsi="Times New Roman" w:cs="Times New Roman"/>
                            <w:sz w:val="18"/>
                            <w:szCs w:val="18"/>
                            <w:vertAlign w:val="subscript"/>
                          </w:rPr>
                          <w:t>21</w:t>
                        </w:r>
                      </w:p>
                    </w:txbxContent>
                  </v:textbox>
                </v:rect>
                <v:rect id="Rectangle 95" o:spid="_x0000_s1069" style="position:absolute;left:22364;top:12465;width:15437;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SJf8IA&#10;AADcAAAADwAAAGRycy9kb3ducmV2LnhtbERPS4vCMBC+C/6HMIIX0VRhfVSjuIWFBU9bH+BtaMa2&#10;2ExKk63df2+EBW/z8T1ns+tMJVpqXGlZwXQSgSDOrC45V3A6fo2XIJxH1lhZJgV/5GC37fc2GGv7&#10;4B9qU5+LEMIuRgWF93UspcsKMugmtiYO3M02Bn2ATS51g48Qbio5i6K5NFhyaCiwpqSg7J7+GgWX&#10;KyYpntrcfsw/D+fDJVnIUanUcNDt1yA8df4t/nd/6zA/WsHrmXCB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Il/wgAAANwAAAAPAAAAAAAAAAAAAAAAAJgCAABkcnMvZG93&#10;bnJldi54bWxQSwUGAAAAAAQABAD1AAAAhwMAAAAA&#10;" filled="f" strokeweight=".5pt">
                  <v:textbox inset=".5mm,.5mm,.5mm,.5mm">
                    <w:txbxContent>
                      <w:p>
                        <w:pPr>
                          <w:adjustRightInd w:val="0"/>
                          <w:snapToGrid w:val="0"/>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for secondary disaster control, </w:t>
                        </w:r>
                        <w:r>
                          <w:rPr>
                            <w:rFonts w:ascii="Times New Roman" w:hAnsi="Times New Roman" w:cs="Times New Roman"/>
                            <w:i/>
                            <w:sz w:val="18"/>
                            <w:szCs w:val="18"/>
                          </w:rPr>
                          <w:t>I</w:t>
                        </w:r>
                        <w:r>
                          <w:rPr>
                            <w:rFonts w:ascii="Times New Roman" w:hAnsi="Times New Roman" w:cs="Times New Roman"/>
                            <w:sz w:val="18"/>
                            <w:szCs w:val="18"/>
                            <w:vertAlign w:val="subscript"/>
                          </w:rPr>
                          <w:t>22</w:t>
                        </w:r>
                      </w:p>
                    </w:txbxContent>
                  </v:textbox>
                </v:rect>
                <v:rect id="Rectangle 96" o:spid="_x0000_s1070" style="position:absolute;left:22364;top:16408;width:1543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e2P8UA&#10;AADcAAAADwAAAGRycy9kb3ducmV2LnhtbESPQWvCQBCF74L/YZlCL6IbC7WSugk2UCh4MlXB25Cd&#10;JqHZ2ZDdxvTfdw4FbzO8N+99s8sn16mRhtB6NrBeJaCIK29brg2cPt+XW1AhIlvsPJOBXwqQZ/PZ&#10;DlPrb3yksYy1khAOKRpoYuxTrUPVkMOw8j2xaF9+cBhlHWptB7xJuOv0U5JstMOWpaHBnoqGqu/y&#10;xxm4XLEo8TTW/nnzdjgfLsWLXrTGPD5M+1dQkaZ4N/9ff1jBXwu+PCMT6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7Y/xQAAANwAAAAPAAAAAAAAAAAAAAAAAJgCAABkcnMv&#10;ZG93bnJldi54bWxQSwUGAAAAAAQABAD1AAAAigMAAAAA&#10;" filled="f" strokeweight=".5pt">
                  <v:textbox inset=".5mm,.5mm,.5mm,.5mm">
                    <w:txbxContent>
                      <w:p>
                        <w:pPr>
                          <w:adjustRightInd w:val="0"/>
                          <w:snapToGrid w:val="0"/>
                          <w:jc w:val="left"/>
                          <w:rPr>
                            <w:rFonts w:ascii="Times New Roman" w:hAnsi="Times New Roman" w:cs="Times New Roman"/>
                            <w:sz w:val="18"/>
                            <w:szCs w:val="18"/>
                            <w:vertAlign w:val="subscript"/>
                          </w:rPr>
                        </w:pPr>
                        <w:r>
                          <w:rPr>
                            <w:rFonts w:ascii="Times New Roman" w:hAnsi="Times New Roman" w:cs="Times New Roman"/>
                            <w:sz w:val="18"/>
                            <w:szCs w:val="18"/>
                          </w:rPr>
                          <w:t xml:space="preserve">Demand in seismic shelter for evacuation, </w:t>
                        </w:r>
                        <w:r>
                          <w:rPr>
                            <w:rFonts w:ascii="Times New Roman" w:hAnsi="Times New Roman" w:cs="Times New Roman"/>
                            <w:i/>
                            <w:sz w:val="18"/>
                            <w:szCs w:val="18"/>
                          </w:rPr>
                          <w:t>I</w:t>
                        </w:r>
                        <w:r>
                          <w:rPr>
                            <w:rFonts w:ascii="Times New Roman" w:hAnsi="Times New Roman" w:cs="Times New Roman"/>
                            <w:sz w:val="18"/>
                            <w:szCs w:val="18"/>
                            <w:vertAlign w:val="subscript"/>
                          </w:rPr>
                          <w:t>23</w:t>
                        </w:r>
                      </w:p>
                    </w:txbxContent>
                  </v:textbox>
                </v:rect>
                <v:rect id="Rectangle 97" o:spid="_x0000_s1071" style="position:absolute;left:22364;top:20288;width:1543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TpMIA&#10;AADcAAAADwAAAGRycy9kb3ducmV2LnhtbERPS4vCMBC+L/gfwgheFk0rrEo1ihYWFjxZH+BtaMa2&#10;2ExKk63df78RBG/z8T1ntelNLTpqXWVZQTyJQBDnVldcKDgdv8cLEM4ja6wtk4I/crBZDz5WmGj7&#10;4AN1mS9ECGGXoILS+yaR0uUlGXQT2xAH7mZbgz7AtpC6xUcIN7WcRtFMGqw4NJTYUFpSfs9+jYLL&#10;FdMMT11hv2a7/Xl/Sefys1JqNOy3SxCeev8Wv9w/OsyPY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xOkwgAAANwAAAAPAAAAAAAAAAAAAAAAAJgCAABkcnMvZG93&#10;bnJldi54bWxQSwUGAAAAAAQABAD1AAAAhwMAAAAA&#10;" filled="f" strokeweight=".5pt">
                  <v:textbox inset=".5mm,.5mm,.5mm,.5mm">
                    <w:txbxContent>
                      <w:p>
                        <w:pPr>
                          <w:spacing w:line="280" w:lineRule="exact"/>
                          <w:jc w:val="left"/>
                          <w:rPr>
                            <w:rFonts w:ascii="Times New Roman" w:hAnsi="Times New Roman" w:cs="Times New Roman"/>
                            <w:sz w:val="18"/>
                            <w:szCs w:val="18"/>
                            <w:vertAlign w:val="subscript"/>
                          </w:rPr>
                        </w:pPr>
                        <w:r>
                          <w:rPr>
                            <w:rFonts w:ascii="Times New Roman" w:hAnsi="Times New Roman" w:cs="Times New Roman"/>
                            <w:sz w:val="18"/>
                            <w:szCs w:val="18"/>
                          </w:rPr>
                          <w:t xml:space="preserve">Other demands, </w:t>
                        </w:r>
                        <w:r>
                          <w:rPr>
                            <w:rFonts w:ascii="Times New Roman" w:hAnsi="Times New Roman" w:cs="Times New Roman"/>
                            <w:i/>
                            <w:sz w:val="18"/>
                            <w:szCs w:val="18"/>
                          </w:rPr>
                          <w:t>I</w:t>
                        </w:r>
                        <w:r>
                          <w:rPr>
                            <w:rFonts w:ascii="Times New Roman" w:hAnsi="Times New Roman" w:cs="Times New Roman"/>
                            <w:sz w:val="18"/>
                            <w:szCs w:val="18"/>
                            <w:vertAlign w:val="subscript"/>
                          </w:rPr>
                          <w:t>24</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98" o:spid="_x0000_s1072" type="#_x0000_t35" style="position:absolute;left:5980;top:5629;width:2925;height:654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lEwsIAAADcAAAADwAAAGRycy9kb3ducmV2LnhtbERPzWrCQBC+F3yHZQRvdRMPkqauEkRB&#10;ShVq+gBjdkyi2dmQ3Zr49l1B8DYf3+8sVoNpxI06V1tWEE8jEMSF1TWXCn7z7XsCwnlkjY1lUnAn&#10;B6vl6G2BqbY9/9Dt6EsRQtilqKDyvk2ldEVFBt3UtsSBO9vOoA+wK6XusA/hppGzKJpLgzWHhgpb&#10;WldUXI9/RsFXttvk3/nHITn7JDvhfd9f4r1Sk/GQfYLwNPiX+One6TA/nsHjmXC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lEwsIAAADcAAAADwAAAAAAAAAAAAAA&#10;AAChAgAAZHJzL2Rvd25yZXYueG1sUEsFBgAAAAAEAAQA+QAAAJADAAAAAA==&#10;" adj="6088,29146"/>
                <v:shape id="AutoShape 99" o:spid="_x0000_s1073" type="#_x0000_t35" style="position:absolute;left:24002;top:5800;width:2991;height:626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tRisIAAADcAAAADwAAAGRycy9kb3ducmV2LnhtbERPTYvCMBC9C/6HMAveNNUFka5RXGVh&#10;BUHtCuJtaMa2tJmUJqvVX28Ewds83udM562pxIUaV1hWMBxEIIhTqwvOFBz+fvoTEM4ja6wsk4Ib&#10;OZjPup0pxtpeeU+XxGcihLCLUUHufR1L6dKcDLqBrYkDd7aNQR9gk0nd4DWEm0qOomgsDRYcGnKs&#10;aZlTWib/RsF6m8n1PdKb431Hp+/jqnSHRalU76NdfIHw1Pq3+OX+1WH+8BOez4QL5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wtRisIAAADcAAAADwAAAAAAAAAAAAAA&#10;AAChAgAAZHJzL2Rvd25yZXYueG1sUEsFBgAAAAAEAAQA+QAAAJADAAAAAA==&#10;" adj="5975,29478"/>
                <v:shape id="AutoShape 100" o:spid="_x0000_s1074" type="#_x0000_t35" style="position:absolute;left:42288;top:6064;width:2855;height:560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rWJMQAAADcAAAADwAAAGRycy9kb3ducmV2LnhtbESPQYvCMBCF78L+hzDC3jRVFpGuUUTo&#10;6sVD1d31ODRjW2wmpYlt/fdGELzN8N775s1i1ZtKtNS40rKCyTgCQZxZXXKu4HRMRnMQziNrrCyT&#10;gjs5WC0/BguMte04pfbgcxEg7GJUUHhfx1K6rCCDbmxr4qBdbGPQh7XJpW6wC3BTyWkUzaTBksOF&#10;AmvaFJRdDzcTKOv/Vu67n2yaVNvzNvlN/+6bVKnPYb/+BuGp92/zK73Tof7kC57PhAn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itYkxAAAANwAAAAPAAAAAAAAAAAA&#10;AAAAAKECAABkcnMvZG93bnJldi54bWxQSwUGAAAAAAQABAD5AAAAkgMAAAAA&#10;" adj="6020,30414"/>
                <v:shape id="AutoShape 101" o:spid="_x0000_s1075" type="#_x0000_t34" style="position:absolute;left:40914;top:10293;width:7;height:3581;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8MisIAAADcAAAADwAAAGRycy9kb3ducmV2LnhtbERP3WrCMBS+F/YO4Qi707SFiXRGkcJQ&#10;BkPW+gBnzVlb1pzEJrbd2y+Dwe7Ox/d7dofZ9GKkwXeWFaTrBARxbXXHjYJr9bLagvABWWNvmRR8&#10;k4fD/mGxw1zbid9pLEMjYgj7HBW0IbhcSl+3ZNCvrSOO3KcdDIYIh0bqAacYbnqZJclGGuw4NrTo&#10;qGip/irvRkG2dafbR/Z6M64qz5eGdeHlm1KPy/n4DCLQHP7Ff+6zjvPTJ/h9Jl4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8MisIAAADcAAAADwAAAAAAAAAAAAAA&#10;AAChAgAAZHJzL2Rvd25yZXYueG1sUEsFBgAAAAAEAAQA+QAAAJADAAAAAA==&#10;" adj="-7776000"/>
                <v:shape id="AutoShape 102" o:spid="_x0000_s1076" type="#_x0000_t34" style="position:absolute;left:40914;top:13874;width:7;height:3753;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2S/cEAAADcAAAADwAAAGRycy9kb3ducmV2LnhtbERP3WrCMBS+H/gO4Qjeram9EOkaRQSZ&#10;DIas+gBnzbEpNiexybS+vRkMdnc+vt9TrUfbixsNoXOsYJ7lIIgbpztuFZyOu9cliBCRNfaOScGD&#10;AqxXk5cKS+3u/EW3OrYihXAoUYGJ0ZdShsaQxZA5T5y4sxssxgSHVuoB7ync9rLI84W02HFqMOhp&#10;a6i51D9WQbH079fv4uNq/bHeH1rW2yA/lZpNx80biEhj/Bf/ufc6zZ8v4PeZdIF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zZL9wQAAANwAAAAPAAAAAAAAAAAAAAAA&#10;AKECAABkcnMvZG93bnJldi54bWxQSwUGAAAAAAQABAD5AAAAjwMAAAAA&#10;" adj="-7776000"/>
                <v:shape id="AutoShape 103" o:spid="_x0000_s1077" type="#_x0000_t34" style="position:absolute;left:22364;top:10433;width:7;height:3594;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E3ZsIAAADcAAAADwAAAGRycy9kb3ducmV2LnhtbERPS2rDMBDdB3oHMYHuEtleNMGNEoKh&#10;JBRKqJ0DTK2pbWqNFEux3dtXhUJ383jf2R1m04uRBt9ZVpCuExDEtdUdNwqu1ctqC8IHZI29ZVLw&#10;TR4O+4fFDnNtJ36nsQyNiCHsc1TQhuByKX3dkkG/to44cp92MBgiHBqpB5xiuOllliRP0mDHsaFF&#10;R0VL9Vd5NwqyrTvdPrLXm3FVeb40rAsv35R6XM7HZxCB5vAv/nOfdZyfbuD3mXiB3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E3ZsIAAADcAAAADwAAAAAAAAAAAAAA&#10;AAChAgAAZHJzL2Rvd25yZXYueG1sUEsFBgAAAAAEAAQA+QAAAJADAAAAAA==&#10;" adj="-7776000"/>
                <v:shape id="AutoShape 104" o:spid="_x0000_s1078" type="#_x0000_t34" style="position:absolute;left:22364;top:14027;width:7;height:3924;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6jFMQAAADcAAAADwAAAGRycy9kb3ducmV2LnhtbESPQWvCQBCF7wX/wzJCb3VjDkVS1yAB&#10;qRRKafQHTLNjEszOrtmtxn/vHAq9zfDevPfNupzcoK40xt6zgeUiA0XceNtza+B42L2sQMWEbHHw&#10;TAbuFKHczJ7WWFh/42+61qlVEsKxQANdSqHQOjYdOYwLH4hFO/nRYZJ1bLUd8SbhbtB5lr1qhz1L&#10;Q4eBqo6ac/3rDOSr8H75yT8uLhzq/VfLtor605jn+bR9A5VoSv/mv+u9Ffyl0MozMoHe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HqMUxAAAANwAAAAPAAAAAAAAAAAA&#10;AAAAAKECAABkcnMvZG93bnJldi54bWxQSwUGAAAAAAQABAD5AAAAkgMAAAAA&#10;" adj="-7776000"/>
                <v:shape id="AutoShape 105" o:spid="_x0000_s1079" type="#_x0000_t34" style="position:absolute;left:22364;top:17951;width:7;height:3467;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IGj8IAAADcAAAADwAAAGRycy9kb3ducmV2LnhtbERPzWrCQBC+F3yHZQRvdZMcio2uIgGp&#10;FEpp9AHG7JgEs7NrdpvEt+8WCr3Nx/c7m91kOjFQ71vLCtJlAoK4srrlWsH5dHhegfABWWNnmRQ8&#10;yMNuO3vaYK7tyF80lKEWMYR9jgqaEFwupa8aMuiX1hFH7mp7gyHCvpa6xzGGm05mSfIiDbYcGxp0&#10;VDRU3cpvoyBbubf7JXu/G3cqj58168LLD6UW82m/BhFoCv/iP/dRx/npK/w+Ey+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IGj8IAAADcAAAADwAAAAAAAAAAAAAA&#10;AAChAgAAZHJzL2Rvd25yZXYueG1sUEsFBgAAAAAEAAQA+QAAAJADAAAAAA==&#10;" adj="-7776000"/>
                <v:shape id="AutoShape 106" o:spid="_x0000_s1080" type="#_x0000_t34" style="position:absolute;left:4171;top:10363;width:7;height:3295;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Rlr8MAAADcAAAADwAAAGRycy9kb3ducmV2LnhtbESPQWvCQBCF7wX/wzJCb3VjDkVSVxFB&#10;FEFKY3/AmB2TYHZ2za4a/71zKPQ2w3vz3jfz5eA6dac+tp4NTCcZKOLK25ZrA7/HzccMVEzIFjvP&#10;ZOBJEZaL0dscC+sf/EP3MtVKQjgWaKBJKRRax6ohh3HiA7FoZ987TLL2tbY9PiTcdTrPsk/tsGVp&#10;aDDQuqHqUt6cgXwWttdTvr+6cCx33zXbddQHY97Hw+oLVKIh/Zv/rndW8HPBl2dkAr1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EZa/DAAAA3AAAAA8AAAAAAAAAAAAA&#10;AAAAoQIAAGRycy9kb3ducmV2LnhtbFBLBQYAAAAABAAEAPkAAACRAwAAAAA=&#10;" adj="-7776000"/>
                <v:shape id="AutoShape 107" o:spid="_x0000_s1081" type="#_x0000_t34" style="position:absolute;left:4171;top:13658;width:7;height:3321;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jANMEAAADcAAAADwAAAGRycy9kb3ducmV2LnhtbERPzWrCQBC+F3yHZQRvdWMOJaRuggii&#10;FEpp0gcYs2MSzM6u2a3Gt+8WBG/z8f3OupzMIK40+t6ygtUyAUHcWN1zq+Cn3r1mIHxA1jhYJgV3&#10;8lAWs5c15tre+JuuVWhFDGGfo4IuBJdL6ZuODPqldcSRO9nRYIhwbKUe8RbDzSDTJHmTBnuODR06&#10;2nbUnKtfoyDN3P5yTD8uxtXV4atlvfXyU6nFfNq8gwg0haf44T7oOD9dwf8z8QJZ/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MA0wQAAANwAAAAPAAAAAAAAAAAAAAAA&#10;AKECAABkcnMvZG93bnJldi54bWxQSwUGAAAAAAQABAD5AAAAjwMAAAAA&#10;" adj="-7776000"/>
                <v:shape id="AutoShape 108" o:spid="_x0000_s1082" type="#_x0000_t34" style="position:absolute;left:4171;top:16979;width:7;height:3372;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peQ8AAAADcAAAADwAAAGRycy9kb3ducmV2LnhtbERPzYrCMBC+C75DGMGbpuYgUo2yCIuy&#10;ILLVBxib2bZsM4lNVuvbmwXB23x8v7Pa9LYVN+pC41jDbJqBIC6dabjScD59ThYgQkQ22DomDQ8K&#10;sFkPByvMjbvzN92KWIkUwiFHDXWMPpcylDVZDFPniRP34zqLMcGukqbDewq3rVRZNpcWG04NNXra&#10;1lT+Fn9Wg1r43fWivq7Wn4r9sWKzDfKg9XjUfyxBROrjW/xy702arxT8P5Mu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aXkPAAAAA3AAAAA8AAAAAAAAAAAAAAAAA&#10;oQIAAGRycy9kb3ducmV2LnhtbFBLBQYAAAAABAAEAPkAAACOAwAAAAA=&#10;" adj="-7776000"/>
                <w10:anchorlock/>
              </v:group>
            </w:pict>
          </mc:Fallback>
        </mc:AlternateContent>
      </w:r>
    </w:p>
    <w:p>
      <w:pPr>
        <w:jc w:val="center"/>
        <w:rPr>
          <w:rFonts w:ascii="Times New Roman" w:hAnsi="Times New Roman" w:cs="Times New Roman"/>
          <w:b/>
          <w:sz w:val="18"/>
          <w:szCs w:val="18"/>
        </w:rPr>
      </w:pPr>
      <w:r>
        <w:rPr>
          <w:rFonts w:ascii="Times New Roman" w:hAnsi="Times New Roman" w:cs="Times New Roman"/>
          <w:b/>
          <w:sz w:val="18"/>
          <w:szCs w:val="18"/>
        </w:rPr>
        <w:t xml:space="preserve">Fig. 2 </w:t>
      </w:r>
      <w:r>
        <w:rPr>
          <w:rFonts w:ascii="Times New Roman" w:hAnsi="Times New Roman" w:cs="Times New Roman"/>
          <w:sz w:val="18"/>
          <w:szCs w:val="18"/>
        </w:rPr>
        <w:t>Importance assessment indexes of user nodes</w:t>
      </w:r>
    </w:p>
    <w:p>
      <w:pPr>
        <w:pStyle w:val="Heading2"/>
        <w:rPr>
          <w:rFonts w:eastAsia="SimHei"/>
        </w:rPr>
      </w:pPr>
      <w:r>
        <w:rPr>
          <w:rFonts w:eastAsia="SimHei"/>
        </w:rPr>
        <w:t>2.1 Importance indexes of normal operation</w:t>
      </w:r>
    </w:p>
    <w:p>
      <w:pPr>
        <w:rPr>
          <w:rFonts w:ascii="Times New Roman" w:hAnsi="Times New Roman" w:cs="Times New Roman"/>
          <w:sz w:val="21"/>
          <w:szCs w:val="21"/>
        </w:rPr>
      </w:pPr>
      <w:del w:id="218" w:author="Editor" w:date="2016-02-10T20:20:00Z">
        <w:r>
          <w:rPr>
            <w:rFonts w:ascii="Times New Roman" w:hAnsi="Times New Roman" w:cs="Times New Roman"/>
            <w:sz w:val="21"/>
            <w:szCs w:val="21"/>
          </w:rPr>
          <w:delText>D</w:delText>
        </w:r>
      </w:del>
      <w:ins w:id="219" w:author="Editor" w:date="2016-02-10T20:20:00Z">
        <w:r>
          <w:rPr>
            <w:rFonts w:ascii="Times New Roman" w:hAnsi="Times New Roman" w:cs="Times New Roman"/>
            <w:sz w:val="21"/>
            <w:szCs w:val="21"/>
          </w:rPr>
          <w:t>The d</w:t>
        </w:r>
      </w:ins>
      <w:r>
        <w:rPr>
          <w:rFonts w:ascii="Times New Roman" w:hAnsi="Times New Roman" w:cs="Times New Roman"/>
          <w:sz w:val="21"/>
          <w:szCs w:val="21"/>
        </w:rPr>
        <w:t xml:space="preserve">aily water demands of </w:t>
      </w:r>
      <w:ins w:id="220" w:author="Editor" w:date="2016-02-10T20:20:00Z">
        <w:r>
          <w:rPr>
            <w:rFonts w:ascii="Times New Roman" w:hAnsi="Times New Roman" w:cs="Times New Roman"/>
            <w:sz w:val="21"/>
            <w:szCs w:val="21"/>
          </w:rPr>
          <w:t xml:space="preserve">an </w:t>
        </w:r>
      </w:ins>
      <w:r>
        <w:rPr>
          <w:rFonts w:ascii="Times New Roman" w:hAnsi="Times New Roman" w:cs="Times New Roman"/>
          <w:sz w:val="21"/>
          <w:szCs w:val="21"/>
        </w:rPr>
        <w:t>urban WDS consist of</w:t>
      </w:r>
      <w:bookmarkStart w:id="221" w:name="OLE_LINK92"/>
      <w:bookmarkStart w:id="222" w:name="OLE_LINK93"/>
      <w:r>
        <w:rPr>
          <w:rFonts w:ascii="Times New Roman" w:hAnsi="Times New Roman" w:cs="Times New Roman"/>
          <w:sz w:val="21"/>
          <w:szCs w:val="21"/>
        </w:rPr>
        <w:t xml:space="preserve"> household demand, public service demand, industrial production demand, and other </w:t>
      </w:r>
      <w:del w:id="223" w:author="Editor" w:date="2016-02-10T20:20:00Z">
        <w:r>
          <w:rPr>
            <w:rFonts w:ascii="Times New Roman" w:hAnsi="Times New Roman" w:cs="Times New Roman"/>
            <w:sz w:val="21"/>
            <w:szCs w:val="21"/>
          </w:rPr>
          <w:delText xml:space="preserve">kinds </w:delText>
        </w:r>
      </w:del>
      <w:ins w:id="224" w:author="Editor" w:date="2016-02-10T20:20:00Z">
        <w:r>
          <w:rPr>
            <w:rFonts w:ascii="Times New Roman" w:hAnsi="Times New Roman" w:cs="Times New Roman"/>
            <w:sz w:val="21"/>
            <w:szCs w:val="21"/>
          </w:rPr>
          <w:t xml:space="preserve">types </w:t>
        </w:r>
      </w:ins>
      <w:r>
        <w:rPr>
          <w:rFonts w:ascii="Times New Roman" w:hAnsi="Times New Roman" w:cs="Times New Roman"/>
          <w:sz w:val="21"/>
          <w:szCs w:val="21"/>
        </w:rPr>
        <w:t>of demand</w:t>
      </w:r>
      <w:bookmarkEnd w:id="221"/>
      <w:bookmarkEnd w:id="222"/>
      <w:r>
        <w:rPr>
          <w:rFonts w:ascii="Times New Roman" w:hAnsi="Times New Roman" w:cs="Times New Roman"/>
          <w:sz w:val="21"/>
          <w:szCs w:val="21"/>
        </w:rPr>
        <w:t xml:space="preserve">. </w:t>
      </w:r>
      <w:bookmarkStart w:id="225" w:name="OLE_LINK1"/>
      <w:bookmarkStart w:id="226" w:name="OLE_LINK2"/>
      <w:r>
        <w:rPr>
          <w:rFonts w:ascii="Times New Roman" w:hAnsi="Times New Roman" w:cs="Times New Roman"/>
          <w:sz w:val="21"/>
          <w:szCs w:val="21"/>
        </w:rPr>
        <w:t>These categories are taken as sub-indexes (</w:t>
      </w:r>
      <w:r>
        <w:rPr>
          <w:rFonts w:ascii="Times New Roman" w:hAnsi="Times New Roman" w:cs="Times New Roman"/>
          <w:i/>
          <w:sz w:val="21"/>
          <w:szCs w:val="21"/>
        </w:rPr>
        <w:t>I</w:t>
      </w:r>
      <w:r>
        <w:rPr>
          <w:rFonts w:ascii="Times New Roman" w:hAnsi="Times New Roman" w:cs="Times New Roman"/>
          <w:sz w:val="21"/>
          <w:szCs w:val="21"/>
          <w:vertAlign w:val="subscript"/>
        </w:rPr>
        <w:t>11</w:t>
      </w:r>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12</w:t>
      </w:r>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13</w:t>
      </w:r>
      <w:r>
        <w:rPr>
          <w:rFonts w:ascii="Times New Roman" w:hAnsi="Times New Roman" w:cs="Times New Roman"/>
          <w:sz w:val="21"/>
          <w:szCs w:val="21"/>
        </w:rPr>
        <w:t xml:space="preserve">, </w:t>
      </w:r>
      <w:proofErr w:type="gramStart"/>
      <w:r>
        <w:rPr>
          <w:rFonts w:ascii="Times New Roman" w:hAnsi="Times New Roman" w:cs="Times New Roman"/>
          <w:i/>
          <w:sz w:val="21"/>
          <w:szCs w:val="21"/>
        </w:rPr>
        <w:t>I</w:t>
      </w:r>
      <w:r>
        <w:rPr>
          <w:rFonts w:ascii="Times New Roman" w:hAnsi="Times New Roman" w:cs="Times New Roman"/>
          <w:sz w:val="21"/>
          <w:szCs w:val="21"/>
          <w:vertAlign w:val="subscript"/>
        </w:rPr>
        <w:t>14</w:t>
      </w:r>
      <w:proofErr w:type="gramEnd"/>
      <w:r>
        <w:rPr>
          <w:rFonts w:ascii="Times New Roman" w:hAnsi="Times New Roman" w:cs="Times New Roman"/>
          <w:sz w:val="21"/>
          <w:szCs w:val="21"/>
        </w:rPr>
        <w:t xml:space="preserve">) to evaluate the normal operation importance index </w:t>
      </w:r>
      <w:r>
        <w:rPr>
          <w:rFonts w:ascii="Times New Roman" w:hAnsi="Times New Roman" w:cs="Times New Roman"/>
          <w:i/>
          <w:sz w:val="21"/>
          <w:szCs w:val="21"/>
        </w:rPr>
        <w:t>I</w:t>
      </w:r>
      <w:r>
        <w:rPr>
          <w:rFonts w:ascii="Times New Roman" w:hAnsi="Times New Roman" w:cs="Times New Roman"/>
          <w:sz w:val="21"/>
          <w:szCs w:val="21"/>
          <w:vertAlign w:val="subscript"/>
        </w:rPr>
        <w:t>1</w:t>
      </w:r>
      <w:r>
        <w:rPr>
          <w:rFonts w:ascii="Times New Roman" w:hAnsi="Times New Roman" w:cs="Times New Roman"/>
          <w:sz w:val="21"/>
          <w:szCs w:val="21"/>
        </w:rPr>
        <w:t xml:space="preserve">. The value of </w:t>
      </w:r>
      <w:r>
        <w:rPr>
          <w:rFonts w:ascii="Times New Roman" w:hAnsi="Times New Roman" w:cs="Times New Roman"/>
          <w:i/>
          <w:sz w:val="21"/>
          <w:szCs w:val="21"/>
        </w:rPr>
        <w:t>I</w:t>
      </w:r>
      <w:r>
        <w:rPr>
          <w:rFonts w:ascii="Times New Roman" w:hAnsi="Times New Roman" w:cs="Times New Roman"/>
          <w:sz w:val="21"/>
          <w:szCs w:val="21"/>
          <w:vertAlign w:val="subscript"/>
        </w:rPr>
        <w:t>1</w:t>
      </w:r>
      <w:r>
        <w:rPr>
          <w:rFonts w:ascii="Times New Roman" w:hAnsi="Times New Roman" w:cs="Times New Roman"/>
          <w:sz w:val="21"/>
          <w:szCs w:val="21"/>
        </w:rPr>
        <w:t xml:space="preserve"> equals the weighted sum of </w:t>
      </w:r>
      <w:ins w:id="227" w:author="Editor" w:date="2016-02-10T20:20:00Z">
        <w:r>
          <w:rPr>
            <w:rFonts w:ascii="Times New Roman" w:hAnsi="Times New Roman" w:cs="Times New Roman"/>
            <w:sz w:val="21"/>
            <w:szCs w:val="21"/>
          </w:rPr>
          <w:t xml:space="preserve">the </w:t>
        </w:r>
      </w:ins>
      <w:r>
        <w:rPr>
          <w:rFonts w:ascii="Times New Roman" w:hAnsi="Times New Roman" w:cs="Times New Roman"/>
          <w:sz w:val="21"/>
          <w:szCs w:val="21"/>
        </w:rPr>
        <w:t xml:space="preserve">water demands of </w:t>
      </w:r>
      <w:ins w:id="228" w:author="Editor" w:date="2016-02-10T20:20:00Z">
        <w:r>
          <w:rPr>
            <w:rFonts w:ascii="Times New Roman" w:hAnsi="Times New Roman" w:cs="Times New Roman"/>
            <w:sz w:val="21"/>
            <w:szCs w:val="21"/>
          </w:rPr>
          <w:t xml:space="preserve">the </w:t>
        </w:r>
      </w:ins>
      <w:r>
        <w:rPr>
          <w:rFonts w:ascii="Times New Roman" w:hAnsi="Times New Roman" w:cs="Times New Roman"/>
          <w:sz w:val="21"/>
          <w:szCs w:val="21"/>
        </w:rPr>
        <w:t>sub-indexes</w:t>
      </w:r>
      <w:r>
        <w:rPr>
          <w:rFonts w:ascii="Times New Roman" w:hAnsi="Times New Roman" w:cs="Times New Roman"/>
          <w:i/>
          <w:sz w:val="21"/>
          <w:szCs w:val="21"/>
        </w:rPr>
        <w:t xml:space="preserve"> I</w:t>
      </w:r>
      <w:r>
        <w:rPr>
          <w:rFonts w:ascii="Times New Roman" w:hAnsi="Times New Roman" w:cs="Times New Roman"/>
          <w:sz w:val="21"/>
          <w:szCs w:val="21"/>
          <w:vertAlign w:val="subscript"/>
        </w:rPr>
        <w:t>1</w:t>
      </w:r>
      <w:r>
        <w:rPr>
          <w:rFonts w:ascii="Times New Roman" w:hAnsi="Times New Roman" w:cs="Times New Roman"/>
          <w:i/>
          <w:sz w:val="21"/>
          <w:szCs w:val="21"/>
          <w:vertAlign w:val="subscript"/>
        </w:rPr>
        <w:t xml:space="preserve">j </w:t>
      </w:r>
      <w:r>
        <w:rPr>
          <w:rFonts w:ascii="Times New Roman" w:hAnsi="Times New Roman" w:cs="Times New Roman"/>
          <w:sz w:val="21"/>
          <w:szCs w:val="21"/>
        </w:rPr>
        <w:t>(</w:t>
      </w:r>
      <w:r>
        <w:rPr>
          <w:rFonts w:ascii="Times New Roman" w:hAnsi="Times New Roman" w:cs="Times New Roman"/>
          <w:i/>
          <w:sz w:val="21"/>
          <w:szCs w:val="21"/>
        </w:rPr>
        <w:t>i</w:t>
      </w:r>
      <w:r>
        <w:rPr>
          <w:rFonts w:ascii="Times New Roman" w:hAnsi="Times New Roman" w:cs="Times New Roman"/>
          <w:sz w:val="21"/>
          <w:szCs w:val="21"/>
        </w:rPr>
        <w:t>=1,…</w:t>
      </w:r>
      <w:proofErr w:type="gramStart"/>
      <w:r>
        <w:rPr>
          <w:rFonts w:ascii="Times New Roman" w:hAnsi="Times New Roman" w:cs="Times New Roman"/>
          <w:sz w:val="21"/>
          <w:szCs w:val="21"/>
        </w:rPr>
        <w:t>,4</w:t>
      </w:r>
      <w:proofErr w:type="gramEnd"/>
      <w:r>
        <w:rPr>
          <w:rFonts w:ascii="Times New Roman" w:hAnsi="Times New Roman" w:cs="Times New Roman"/>
          <w:sz w:val="21"/>
          <w:szCs w:val="21"/>
        </w:rPr>
        <w:t>).</w:t>
      </w:r>
      <w:bookmarkEnd w:id="225"/>
      <w:bookmarkEnd w:id="226"/>
      <w:r>
        <w:rPr>
          <w:rFonts w:ascii="Times New Roman" w:hAnsi="Times New Roman" w:cs="Times New Roman"/>
          <w:sz w:val="21"/>
          <w:szCs w:val="21"/>
        </w:rPr>
        <w:t xml:space="preserve"> </w:t>
      </w:r>
      <w:bookmarkStart w:id="229" w:name="OLE_LINK31"/>
      <w:r>
        <w:rPr>
          <w:rFonts w:ascii="Times New Roman" w:hAnsi="Times New Roman" w:cs="Times New Roman"/>
          <w:sz w:val="21"/>
          <w:szCs w:val="21"/>
        </w:rPr>
        <w:t xml:space="preserve">The water demand of </w:t>
      </w:r>
      <w:ins w:id="230" w:author="Editor" w:date="2016-02-10T20:20:00Z">
        <w:r>
          <w:rPr>
            <w:rFonts w:ascii="Times New Roman" w:hAnsi="Times New Roman" w:cs="Times New Roman"/>
            <w:sz w:val="21"/>
            <w:szCs w:val="21"/>
          </w:rPr>
          <w:t xml:space="preserve">the </w:t>
        </w:r>
      </w:ins>
      <w:r>
        <w:rPr>
          <w:rFonts w:ascii="Times New Roman" w:hAnsi="Times New Roman" w:cs="Times New Roman"/>
          <w:sz w:val="21"/>
          <w:szCs w:val="21"/>
        </w:rPr>
        <w:t xml:space="preserve">sub-indexes </w:t>
      </w:r>
      <w:r>
        <w:rPr>
          <w:rFonts w:ascii="Times New Roman" w:hAnsi="Times New Roman" w:cs="Times New Roman"/>
          <w:i/>
          <w:sz w:val="21"/>
          <w:szCs w:val="21"/>
        </w:rPr>
        <w:t>I</w:t>
      </w:r>
      <w:r>
        <w:rPr>
          <w:rFonts w:ascii="Times New Roman" w:hAnsi="Times New Roman" w:cs="Times New Roman"/>
          <w:sz w:val="21"/>
          <w:szCs w:val="21"/>
          <w:vertAlign w:val="subscript"/>
        </w:rPr>
        <w:t>1</w:t>
      </w:r>
      <w:r>
        <w:rPr>
          <w:rFonts w:ascii="Times New Roman" w:hAnsi="Times New Roman" w:cs="Times New Roman"/>
          <w:i/>
          <w:sz w:val="21"/>
          <w:szCs w:val="21"/>
          <w:vertAlign w:val="subscript"/>
        </w:rPr>
        <w:t xml:space="preserve">j </w:t>
      </w:r>
      <w:r>
        <w:rPr>
          <w:rFonts w:ascii="Times New Roman" w:hAnsi="Times New Roman" w:cs="Times New Roman"/>
          <w:sz w:val="21"/>
          <w:szCs w:val="21"/>
        </w:rPr>
        <w:t>can be calculated as follows: (i) for user nodes in built-up areas, the value can be taken from the statistic</w:t>
      </w:r>
      <w:ins w:id="231" w:author="Editor" w:date="2016-02-10T20:20:00Z">
        <w:r>
          <w:rPr>
            <w:rFonts w:ascii="Times New Roman" w:hAnsi="Times New Roman" w:cs="Times New Roman"/>
            <w:sz w:val="21"/>
            <w:szCs w:val="21"/>
          </w:rPr>
          <w:t>al</w:t>
        </w:r>
      </w:ins>
      <w:r>
        <w:rPr>
          <w:rFonts w:ascii="Times New Roman" w:hAnsi="Times New Roman" w:cs="Times New Roman"/>
          <w:sz w:val="21"/>
          <w:szCs w:val="21"/>
        </w:rPr>
        <w:t xml:space="preserve"> data of daily water consumption; (ii) for user nodes in urban planning areas, the value can be calculated according to the land type for construction and the unit water demand data provide</w:t>
      </w:r>
      <w:ins w:id="232" w:author="Editor" w:date="2016-02-10T20:20:00Z">
        <w:r>
          <w:rPr>
            <w:rFonts w:ascii="Times New Roman" w:hAnsi="Times New Roman" w:cs="Times New Roman"/>
            <w:sz w:val="21"/>
            <w:szCs w:val="21"/>
          </w:rPr>
          <w:t>d</w:t>
        </w:r>
      </w:ins>
      <w:r>
        <w:rPr>
          <w:rFonts w:ascii="Times New Roman" w:hAnsi="Times New Roman" w:cs="Times New Roman"/>
          <w:sz w:val="21"/>
          <w:szCs w:val="21"/>
        </w:rPr>
        <w:t xml:space="preserve"> by </w:t>
      </w:r>
      <w:bookmarkStart w:id="233" w:name="OLE_LINK180"/>
      <w:bookmarkStart w:id="234" w:name="OLE_LINK181"/>
      <w:ins w:id="235" w:author="Editor" w:date="2016-02-10T20:20:00Z">
        <w:r>
          <w:rPr>
            <w:rFonts w:ascii="Times New Roman" w:hAnsi="Times New Roman" w:cs="Times New Roman"/>
            <w:sz w:val="21"/>
            <w:szCs w:val="21"/>
          </w:rPr>
          <w:t xml:space="preserve">the </w:t>
        </w:r>
      </w:ins>
      <w:r>
        <w:rPr>
          <w:rFonts w:ascii="Times New Roman" w:hAnsi="Times New Roman" w:cs="Times New Roman"/>
          <w:sz w:val="21"/>
          <w:szCs w:val="21"/>
        </w:rPr>
        <w:t xml:space="preserve">Chinese code for urban water supply engineering planning </w:t>
      </w:r>
      <w:r>
        <w:rPr>
          <w:rFonts w:ascii="Times New Roman" w:hAnsi="Times New Roman" w:cs="Times New Roman"/>
          <w:color w:val="000000" w:themeColor="text1"/>
          <w:sz w:val="21"/>
          <w:szCs w:val="21"/>
        </w:rPr>
        <w:t>(</w:t>
      </w:r>
      <w:r>
        <w:rPr>
          <w:rFonts w:ascii="Times New Roman" w:hAnsi="Times New Roman" w:cs="Times New Roman"/>
          <w:color w:val="0000FF"/>
          <w:sz w:val="21"/>
          <w:szCs w:val="21"/>
        </w:rPr>
        <w:t>GB50282 1998</w:t>
      </w:r>
      <w:r>
        <w:rPr>
          <w:rFonts w:ascii="Times New Roman" w:hAnsi="Times New Roman" w:cs="Times New Roman"/>
          <w:color w:val="000000" w:themeColor="text1"/>
          <w:sz w:val="21"/>
          <w:szCs w:val="21"/>
        </w:rPr>
        <w:t>)</w:t>
      </w:r>
      <w:bookmarkEnd w:id="233"/>
      <w:bookmarkEnd w:id="234"/>
      <w:r>
        <w:rPr>
          <w:rFonts w:ascii="Times New Roman" w:hAnsi="Times New Roman" w:cs="Times New Roman"/>
          <w:color w:val="000000" w:themeColor="text1"/>
          <w:sz w:val="21"/>
          <w:szCs w:val="21"/>
        </w:rPr>
        <w:t>.</w:t>
      </w:r>
      <w:bookmarkEnd w:id="229"/>
      <w:r>
        <w:rPr>
          <w:rFonts w:ascii="Times New Roman" w:hAnsi="Times New Roman" w:cs="Times New Roman"/>
          <w:sz w:val="21"/>
          <w:szCs w:val="21"/>
        </w:rPr>
        <w:t xml:space="preserve"> From the standpoint</w:t>
      </w:r>
      <w:del w:id="236" w:author="Editor" w:date="2016-02-10T20:20:00Z">
        <w:r>
          <w:rPr>
            <w:rFonts w:ascii="Times New Roman" w:hAnsi="Times New Roman" w:cs="Times New Roman"/>
            <w:sz w:val="21"/>
            <w:szCs w:val="21"/>
          </w:rPr>
          <w:delText>s</w:delText>
        </w:r>
      </w:del>
      <w:r>
        <w:rPr>
          <w:rFonts w:ascii="Times New Roman" w:hAnsi="Times New Roman" w:cs="Times New Roman"/>
          <w:sz w:val="21"/>
          <w:szCs w:val="21"/>
        </w:rPr>
        <w:t xml:space="preserve"> of the population affected by the interruption of </w:t>
      </w:r>
      <w:ins w:id="237" w:author="Editor" w:date="2016-02-10T20:20:00Z">
        <w:r>
          <w:rPr>
            <w:rFonts w:ascii="Times New Roman" w:hAnsi="Times New Roman" w:cs="Times New Roman"/>
            <w:sz w:val="21"/>
            <w:szCs w:val="21"/>
          </w:rPr>
          <w:t xml:space="preserve">the </w:t>
        </w:r>
      </w:ins>
      <w:r>
        <w:rPr>
          <w:rFonts w:ascii="Times New Roman" w:hAnsi="Times New Roman" w:cs="Times New Roman"/>
          <w:sz w:val="21"/>
          <w:szCs w:val="21"/>
        </w:rPr>
        <w:t xml:space="preserve">water supply, </w:t>
      </w:r>
      <w:ins w:id="238" w:author="Editor" w:date="2016-02-10T20:20:00Z">
        <w:r>
          <w:rPr>
            <w:rFonts w:ascii="Times New Roman" w:hAnsi="Times New Roman" w:cs="Times New Roman"/>
            <w:sz w:val="21"/>
            <w:szCs w:val="21"/>
          </w:rPr>
          <w:t xml:space="preserve">a </w:t>
        </w:r>
      </w:ins>
      <w:r>
        <w:rPr>
          <w:rFonts w:ascii="Times New Roman" w:hAnsi="Times New Roman" w:cs="Times New Roman"/>
          <w:sz w:val="21"/>
          <w:szCs w:val="21"/>
        </w:rPr>
        <w:t xml:space="preserve">user node serving a large population will hold a high degree of importance. </w:t>
      </w:r>
      <w:bookmarkStart w:id="239" w:name="OLE_LINK5"/>
      <w:bookmarkStart w:id="240" w:name="OLE_LINK6"/>
      <w:r>
        <w:rPr>
          <w:rFonts w:ascii="Times New Roman" w:hAnsi="Times New Roman" w:cs="Times New Roman"/>
          <w:sz w:val="21"/>
          <w:szCs w:val="21"/>
        </w:rPr>
        <w:t xml:space="preserve">Therefore, the importance rankings of these sub-indexes are assumed to be </w:t>
      </w:r>
      <w:r>
        <w:rPr>
          <w:rFonts w:ascii="Times New Roman" w:hAnsi="Times New Roman" w:cs="Times New Roman"/>
          <w:i/>
          <w:sz w:val="21"/>
          <w:szCs w:val="21"/>
        </w:rPr>
        <w:t>I</w:t>
      </w:r>
      <w:r>
        <w:rPr>
          <w:rFonts w:ascii="Times New Roman" w:hAnsi="Times New Roman" w:cs="Times New Roman"/>
          <w:sz w:val="21"/>
          <w:szCs w:val="21"/>
          <w:vertAlign w:val="subscript"/>
        </w:rPr>
        <w:t>13</w:t>
      </w:r>
      <w:r>
        <w:rPr>
          <w:rFonts w:ascii="Times New Roman" w:hAnsi="Times New Roman" w:cs="Times New Roman"/>
          <w:sz w:val="21"/>
          <w:szCs w:val="21"/>
        </w:rPr>
        <w:t xml:space="preserve">&gt; </w:t>
      </w:r>
      <w:r>
        <w:rPr>
          <w:rFonts w:ascii="Times New Roman" w:hAnsi="Times New Roman" w:cs="Times New Roman"/>
          <w:i/>
          <w:sz w:val="21"/>
          <w:szCs w:val="21"/>
        </w:rPr>
        <w:t>I</w:t>
      </w:r>
      <w:r>
        <w:rPr>
          <w:rFonts w:ascii="Times New Roman" w:hAnsi="Times New Roman" w:cs="Times New Roman"/>
          <w:sz w:val="21"/>
          <w:szCs w:val="21"/>
          <w:vertAlign w:val="subscript"/>
        </w:rPr>
        <w:t>11</w:t>
      </w:r>
      <w:r>
        <w:rPr>
          <w:rFonts w:ascii="Times New Roman" w:hAnsi="Times New Roman" w:cs="Times New Roman"/>
          <w:sz w:val="21"/>
          <w:szCs w:val="21"/>
        </w:rPr>
        <w:t xml:space="preserve">&gt; </w:t>
      </w:r>
      <w:r>
        <w:rPr>
          <w:rFonts w:ascii="Times New Roman" w:hAnsi="Times New Roman" w:cs="Times New Roman"/>
          <w:i/>
          <w:sz w:val="21"/>
          <w:szCs w:val="21"/>
        </w:rPr>
        <w:t>I</w:t>
      </w:r>
      <w:r>
        <w:rPr>
          <w:rFonts w:ascii="Times New Roman" w:hAnsi="Times New Roman" w:cs="Times New Roman"/>
          <w:sz w:val="21"/>
          <w:szCs w:val="21"/>
          <w:vertAlign w:val="subscript"/>
        </w:rPr>
        <w:t>12</w:t>
      </w:r>
      <w:r>
        <w:rPr>
          <w:rFonts w:ascii="Times New Roman" w:hAnsi="Times New Roman" w:cs="Times New Roman"/>
          <w:sz w:val="21"/>
          <w:szCs w:val="21"/>
        </w:rPr>
        <w:t xml:space="preserve">&gt; </w:t>
      </w:r>
      <w:r>
        <w:rPr>
          <w:rFonts w:ascii="Times New Roman" w:hAnsi="Times New Roman" w:cs="Times New Roman"/>
          <w:i/>
          <w:sz w:val="21"/>
          <w:szCs w:val="21"/>
        </w:rPr>
        <w:t>I</w:t>
      </w:r>
      <w:r>
        <w:rPr>
          <w:rFonts w:ascii="Times New Roman" w:hAnsi="Times New Roman" w:cs="Times New Roman"/>
          <w:sz w:val="21"/>
          <w:szCs w:val="21"/>
          <w:vertAlign w:val="subscript"/>
        </w:rPr>
        <w:t>14</w:t>
      </w:r>
      <w:r>
        <w:rPr>
          <w:rFonts w:ascii="Times New Roman" w:hAnsi="Times New Roman" w:cs="Times New Roman"/>
          <w:sz w:val="21"/>
          <w:szCs w:val="21"/>
        </w:rPr>
        <w:t>.</w:t>
      </w:r>
      <w:bookmarkEnd w:id="239"/>
      <w:bookmarkEnd w:id="240"/>
      <w:r>
        <w:rPr>
          <w:rFonts w:ascii="Times New Roman" w:hAnsi="Times New Roman" w:cs="Times New Roman"/>
          <w:sz w:val="21"/>
          <w:szCs w:val="21"/>
        </w:rPr>
        <w:t xml:space="preserve"> For the main index of normal operation importance </w:t>
      </w:r>
      <w:r>
        <w:rPr>
          <w:rFonts w:ascii="Times New Roman" w:hAnsi="Times New Roman" w:cs="Times New Roman"/>
          <w:i/>
          <w:sz w:val="21"/>
          <w:szCs w:val="21"/>
        </w:rPr>
        <w:t>I</w:t>
      </w:r>
      <w:r>
        <w:rPr>
          <w:rFonts w:ascii="Times New Roman" w:hAnsi="Times New Roman" w:cs="Times New Roman"/>
          <w:sz w:val="21"/>
          <w:szCs w:val="21"/>
          <w:vertAlign w:val="subscript"/>
        </w:rPr>
        <w:t>1</w:t>
      </w:r>
      <w:r>
        <w:rPr>
          <w:rFonts w:ascii="Times New Roman" w:hAnsi="Times New Roman" w:cs="Times New Roman"/>
          <w:sz w:val="21"/>
          <w:szCs w:val="21"/>
        </w:rPr>
        <w:t xml:space="preserve">, user nodes with </w:t>
      </w:r>
      <w:ins w:id="241" w:author="Editor" w:date="2016-02-10T20:20:00Z">
        <w:r>
          <w:rPr>
            <w:rFonts w:ascii="Times New Roman" w:hAnsi="Times New Roman" w:cs="Times New Roman"/>
            <w:sz w:val="21"/>
            <w:szCs w:val="21"/>
          </w:rPr>
          <w:t xml:space="preserve">a </w:t>
        </w:r>
      </w:ins>
      <w:r>
        <w:rPr>
          <w:rFonts w:ascii="Times New Roman" w:hAnsi="Times New Roman" w:cs="Times New Roman"/>
          <w:sz w:val="21"/>
          <w:szCs w:val="21"/>
        </w:rPr>
        <w:t xml:space="preserve">larger value hold </w:t>
      </w:r>
      <w:ins w:id="242" w:author="Editor" w:date="2016-02-10T20:20:00Z">
        <w:r>
          <w:rPr>
            <w:rFonts w:ascii="Times New Roman" w:hAnsi="Times New Roman" w:cs="Times New Roman"/>
            <w:sz w:val="21"/>
            <w:szCs w:val="21"/>
          </w:rPr>
          <w:t xml:space="preserve">a </w:t>
        </w:r>
      </w:ins>
      <w:r>
        <w:rPr>
          <w:rFonts w:ascii="Times New Roman" w:hAnsi="Times New Roman" w:cs="Times New Roman"/>
          <w:sz w:val="21"/>
          <w:szCs w:val="21"/>
        </w:rPr>
        <w:t>higher degree of integrate</w:t>
      </w:r>
      <w:ins w:id="243" w:author="Editor" w:date="2016-02-10T20:21:00Z">
        <w:r>
          <w:rPr>
            <w:rFonts w:ascii="Times New Roman" w:hAnsi="Times New Roman" w:cs="Times New Roman"/>
            <w:sz w:val="21"/>
            <w:szCs w:val="21"/>
          </w:rPr>
          <w:t>d</w:t>
        </w:r>
      </w:ins>
      <w:r>
        <w:rPr>
          <w:rFonts w:ascii="Times New Roman" w:hAnsi="Times New Roman" w:cs="Times New Roman"/>
          <w:sz w:val="21"/>
          <w:szCs w:val="21"/>
        </w:rPr>
        <w:t xml:space="preserve"> importance.</w:t>
      </w:r>
    </w:p>
    <w:p>
      <w:pPr>
        <w:pStyle w:val="Heading2"/>
        <w:rPr>
          <w:rFonts w:eastAsia="SimHei"/>
          <w:b w:val="0"/>
        </w:rPr>
      </w:pPr>
      <w:r>
        <w:rPr>
          <w:rFonts w:eastAsia="SimHei"/>
        </w:rPr>
        <w:t>2.2 Importance indexes of post-earthquake relief function</w:t>
      </w:r>
    </w:p>
    <w:p>
      <w:pPr>
        <w:rPr>
          <w:rFonts w:ascii="Times New Roman" w:hAnsi="Times New Roman" w:cs="Times New Roman"/>
          <w:sz w:val="21"/>
          <w:szCs w:val="21"/>
        </w:rPr>
      </w:pPr>
      <w:bookmarkStart w:id="244" w:name="OLE_LINK189"/>
      <w:bookmarkStart w:id="245" w:name="OLE_LINK190"/>
      <w:r>
        <w:rPr>
          <w:rFonts w:ascii="Times New Roman" w:hAnsi="Times New Roman" w:cs="Times New Roman"/>
          <w:sz w:val="21"/>
          <w:szCs w:val="21"/>
        </w:rPr>
        <w:t xml:space="preserve">During the period of post-earthquake relief and recovery, </w:t>
      </w:r>
      <w:ins w:id="246" w:author="Editor" w:date="2016-02-10T20:21:00Z">
        <w:r>
          <w:rPr>
            <w:rFonts w:ascii="Times New Roman" w:hAnsi="Times New Roman" w:cs="Times New Roman"/>
            <w:sz w:val="21"/>
            <w:szCs w:val="21"/>
          </w:rPr>
          <w:t xml:space="preserve">the </w:t>
        </w:r>
      </w:ins>
      <w:r>
        <w:rPr>
          <w:rFonts w:ascii="Times New Roman" w:hAnsi="Times New Roman" w:cs="Times New Roman"/>
          <w:sz w:val="21"/>
          <w:szCs w:val="21"/>
        </w:rPr>
        <w:t xml:space="preserve">water demands of user nodes may change significantly from </w:t>
      </w:r>
      <w:del w:id="247" w:author="Editor" w:date="2016-02-10T20:21:00Z">
        <w:r>
          <w:rPr>
            <w:rFonts w:ascii="Times New Roman" w:hAnsi="Times New Roman" w:cs="Times New Roman"/>
            <w:sz w:val="21"/>
            <w:szCs w:val="21"/>
          </w:rPr>
          <w:delText xml:space="preserve">that </w:delText>
        </w:r>
      </w:del>
      <w:ins w:id="248" w:author="Editor" w:date="2016-02-10T20:21:00Z">
        <w:r>
          <w:rPr>
            <w:rFonts w:ascii="Times New Roman" w:hAnsi="Times New Roman" w:cs="Times New Roman"/>
            <w:sz w:val="21"/>
            <w:szCs w:val="21"/>
          </w:rPr>
          <w:t xml:space="preserve">those </w:t>
        </w:r>
      </w:ins>
      <w:r>
        <w:rPr>
          <w:rFonts w:ascii="Times New Roman" w:hAnsi="Times New Roman" w:cs="Times New Roman"/>
          <w:sz w:val="21"/>
          <w:szCs w:val="21"/>
        </w:rPr>
        <w:t>of normal operation. Water demands for daily service</w:t>
      </w:r>
      <w:ins w:id="249" w:author="Editor" w:date="2016-02-10T20:21:00Z">
        <w:r>
          <w:rPr>
            <w:rFonts w:ascii="Times New Roman" w:hAnsi="Times New Roman" w:cs="Times New Roman"/>
            <w:sz w:val="21"/>
            <w:szCs w:val="21"/>
          </w:rPr>
          <w:t>s</w:t>
        </w:r>
      </w:ins>
      <w:r>
        <w:rPr>
          <w:rFonts w:ascii="Times New Roman" w:hAnsi="Times New Roman" w:cs="Times New Roman"/>
          <w:sz w:val="21"/>
          <w:szCs w:val="21"/>
        </w:rPr>
        <w:t xml:space="preserve"> will certainly </w:t>
      </w:r>
      <w:ins w:id="250" w:author="Editor" w:date="2016-02-10T20:21:00Z">
        <w:r>
          <w:rPr>
            <w:rFonts w:ascii="Times New Roman" w:hAnsi="Times New Roman" w:cs="Times New Roman"/>
            <w:sz w:val="21"/>
            <w:szCs w:val="21"/>
          </w:rPr>
          <w:t xml:space="preserve">be </w:t>
        </w:r>
      </w:ins>
      <w:r>
        <w:rPr>
          <w:rFonts w:ascii="Times New Roman" w:hAnsi="Times New Roman" w:cs="Times New Roman"/>
          <w:sz w:val="21"/>
          <w:szCs w:val="21"/>
        </w:rPr>
        <w:t>reduce</w:t>
      </w:r>
      <w:ins w:id="251" w:author="Editor" w:date="2016-02-10T20:21:00Z">
        <w:r>
          <w:rPr>
            <w:rFonts w:ascii="Times New Roman" w:hAnsi="Times New Roman" w:cs="Times New Roman"/>
            <w:sz w:val="21"/>
            <w:szCs w:val="21"/>
          </w:rPr>
          <w:t>d</w:t>
        </w:r>
      </w:ins>
      <w:r>
        <w:rPr>
          <w:rFonts w:ascii="Times New Roman" w:hAnsi="Times New Roman" w:cs="Times New Roman"/>
          <w:sz w:val="21"/>
          <w:szCs w:val="21"/>
        </w:rPr>
        <w:t xml:space="preserve"> and </w:t>
      </w:r>
      <w:ins w:id="252" w:author="Editor" w:date="2016-02-10T20:21:00Z">
        <w:r>
          <w:rPr>
            <w:rFonts w:ascii="Times New Roman" w:hAnsi="Times New Roman" w:cs="Times New Roman"/>
            <w:sz w:val="21"/>
            <w:szCs w:val="21"/>
          </w:rPr>
          <w:t xml:space="preserve">may </w:t>
        </w:r>
      </w:ins>
      <w:r>
        <w:rPr>
          <w:rFonts w:ascii="Times New Roman" w:hAnsi="Times New Roman" w:cs="Times New Roman"/>
          <w:sz w:val="21"/>
          <w:szCs w:val="21"/>
        </w:rPr>
        <w:lastRenderedPageBreak/>
        <w:t xml:space="preserve">even </w:t>
      </w:r>
      <w:del w:id="253" w:author="Editor" w:date="2016-02-10T20:21:00Z">
        <w:r>
          <w:rPr>
            <w:rFonts w:ascii="Times New Roman" w:hAnsi="Times New Roman" w:cs="Times New Roman"/>
            <w:sz w:val="21"/>
            <w:szCs w:val="21"/>
          </w:rPr>
          <w:delText xml:space="preserve">may </w:delText>
        </w:r>
      </w:del>
      <w:r>
        <w:rPr>
          <w:rFonts w:ascii="Times New Roman" w:hAnsi="Times New Roman" w:cs="Times New Roman"/>
          <w:sz w:val="21"/>
          <w:szCs w:val="21"/>
        </w:rPr>
        <w:t>disappear</w:t>
      </w:r>
      <w:del w:id="254" w:author="Editor" w:date="2016-02-10T20:21:00Z">
        <w:r>
          <w:rPr>
            <w:rFonts w:ascii="Times New Roman" w:hAnsi="Times New Roman" w:cs="Times New Roman"/>
            <w:sz w:val="21"/>
            <w:szCs w:val="21"/>
          </w:rPr>
          <w:delText>;</w:delText>
        </w:r>
      </w:del>
      <w:ins w:id="255" w:author="Editor" w:date="2016-02-10T20:21:00Z">
        <w:r>
          <w:rPr>
            <w:rFonts w:ascii="Times New Roman" w:hAnsi="Times New Roman" w:cs="Times New Roman"/>
            <w:sz w:val="21"/>
            <w:szCs w:val="21"/>
          </w:rPr>
          <w:t>, while</w:t>
        </w:r>
      </w:ins>
      <w:r>
        <w:rPr>
          <w:rFonts w:ascii="Times New Roman" w:hAnsi="Times New Roman" w:cs="Times New Roman"/>
          <w:sz w:val="21"/>
          <w:szCs w:val="21"/>
        </w:rPr>
        <w:t xml:space="preserve"> water demands for post-earthquake relief purpose</w:t>
      </w:r>
      <w:ins w:id="256" w:author="Editor" w:date="2016-02-10T20:21:00Z">
        <w:r>
          <w:rPr>
            <w:rFonts w:ascii="Times New Roman" w:hAnsi="Times New Roman" w:cs="Times New Roman"/>
            <w:sz w:val="21"/>
            <w:szCs w:val="21"/>
          </w:rPr>
          <w:t>s</w:t>
        </w:r>
      </w:ins>
      <w:r>
        <w:rPr>
          <w:rFonts w:ascii="Times New Roman" w:hAnsi="Times New Roman" w:cs="Times New Roman"/>
          <w:sz w:val="21"/>
          <w:szCs w:val="21"/>
        </w:rPr>
        <w:t xml:space="preserve"> will rise. The higher the earthquake intensity in the service area of the user node is, the larger its water demands </w:t>
      </w:r>
      <w:ins w:id="257" w:author="Editor" w:date="2016-02-10T20:21:00Z">
        <w:r>
          <w:rPr>
            <w:rFonts w:ascii="Times New Roman" w:hAnsi="Times New Roman" w:cs="Times New Roman"/>
            <w:sz w:val="21"/>
            <w:szCs w:val="21"/>
          </w:rPr>
          <w:t xml:space="preserve">will </w:t>
        </w:r>
      </w:ins>
      <w:r>
        <w:rPr>
          <w:rFonts w:ascii="Times New Roman" w:hAnsi="Times New Roman" w:cs="Times New Roman"/>
          <w:sz w:val="21"/>
          <w:szCs w:val="21"/>
        </w:rPr>
        <w:t>change</w:t>
      </w:r>
      <w:del w:id="258" w:author="Editor" w:date="2016-02-10T20:21:00Z">
        <w:r>
          <w:rPr>
            <w:rFonts w:ascii="Times New Roman" w:hAnsi="Times New Roman" w:cs="Times New Roman"/>
            <w:sz w:val="21"/>
            <w:szCs w:val="21"/>
          </w:rPr>
          <w:delText>s</w:delText>
        </w:r>
      </w:del>
      <w:r>
        <w:rPr>
          <w:rFonts w:ascii="Times New Roman" w:hAnsi="Times New Roman" w:cs="Times New Roman"/>
          <w:sz w:val="21"/>
          <w:szCs w:val="21"/>
        </w:rPr>
        <w:t>. The priorities of post-earthquake water supply are user nodes located in areas for disaster relief, evacuation, and potential secondary disaster control</w:t>
      </w:r>
      <w:del w:id="259" w:author="Editor" w:date="2016-02-10T20:21:00Z">
        <w:r>
          <w:rPr>
            <w:rFonts w:ascii="Times New Roman" w:hAnsi="Times New Roman" w:cs="Times New Roman"/>
            <w:sz w:val="21"/>
            <w:szCs w:val="21"/>
          </w:rPr>
          <w:delText>, etc</w:delText>
        </w:r>
      </w:del>
      <w:r>
        <w:rPr>
          <w:rFonts w:ascii="Times New Roman" w:hAnsi="Times New Roman" w:cs="Times New Roman"/>
          <w:sz w:val="21"/>
          <w:szCs w:val="21"/>
        </w:rPr>
        <w:t xml:space="preserve">. </w:t>
      </w:r>
      <w:ins w:id="260" w:author="Editor" w:date="2016-02-10T20:21:00Z">
        <w:r>
          <w:rPr>
            <w:rFonts w:ascii="Times New Roman" w:hAnsi="Times New Roman" w:cs="Times New Roman"/>
            <w:sz w:val="21"/>
            <w:szCs w:val="21"/>
          </w:rPr>
          <w:t xml:space="preserve">The </w:t>
        </w:r>
      </w:ins>
      <w:del w:id="261" w:author="Editor" w:date="2016-02-10T20:21:00Z">
        <w:r>
          <w:rPr>
            <w:rFonts w:ascii="Times New Roman" w:hAnsi="Times New Roman" w:cs="Times New Roman"/>
            <w:sz w:val="21"/>
            <w:szCs w:val="21"/>
          </w:rPr>
          <w:delText>W</w:delText>
        </w:r>
      </w:del>
      <w:ins w:id="262" w:author="Editor" w:date="2016-02-10T20:21:00Z">
        <w:r>
          <w:rPr>
            <w:rFonts w:ascii="Times New Roman" w:hAnsi="Times New Roman" w:cs="Times New Roman"/>
            <w:sz w:val="21"/>
            <w:szCs w:val="21"/>
          </w:rPr>
          <w:t>w</w:t>
        </w:r>
      </w:ins>
      <w:r>
        <w:rPr>
          <w:rFonts w:ascii="Times New Roman" w:hAnsi="Times New Roman" w:cs="Times New Roman"/>
          <w:sz w:val="21"/>
          <w:szCs w:val="21"/>
        </w:rPr>
        <w:t xml:space="preserve">ater demands of these user nodes are more urgent than </w:t>
      </w:r>
      <w:ins w:id="263" w:author="Editor" w:date="2016-02-10T20:22:00Z">
        <w:r>
          <w:rPr>
            <w:rFonts w:ascii="Times New Roman" w:hAnsi="Times New Roman" w:cs="Times New Roman"/>
            <w:sz w:val="21"/>
            <w:szCs w:val="21"/>
          </w:rPr>
          <w:t xml:space="preserve">those of </w:t>
        </w:r>
      </w:ins>
      <w:r>
        <w:rPr>
          <w:rFonts w:ascii="Times New Roman" w:hAnsi="Times New Roman" w:cs="Times New Roman"/>
          <w:sz w:val="21"/>
          <w:szCs w:val="21"/>
        </w:rPr>
        <w:t xml:space="preserve">others. Therefore, </w:t>
      </w:r>
      <w:ins w:id="264" w:author="Editor" w:date="2016-02-10T20:22:00Z">
        <w:r>
          <w:rPr>
            <w:rFonts w:ascii="Times New Roman" w:hAnsi="Times New Roman" w:cs="Times New Roman"/>
            <w:sz w:val="21"/>
            <w:szCs w:val="21"/>
          </w:rPr>
          <w:t xml:space="preserve">the </w:t>
        </w:r>
      </w:ins>
      <w:r>
        <w:rPr>
          <w:rFonts w:ascii="Times New Roman" w:hAnsi="Times New Roman" w:cs="Times New Roman"/>
          <w:sz w:val="21"/>
          <w:szCs w:val="21"/>
        </w:rPr>
        <w:t xml:space="preserve">post-earthquake water demands of user nodes are divided as follows: </w:t>
      </w:r>
      <w:bookmarkStart w:id="265" w:name="OLE_LINK160"/>
      <w:bookmarkStart w:id="266" w:name="OLE_LINK161"/>
      <w:r>
        <w:rPr>
          <w:rFonts w:ascii="Times New Roman" w:hAnsi="Times New Roman" w:cs="Times New Roman"/>
          <w:sz w:val="21"/>
          <w:szCs w:val="21"/>
        </w:rPr>
        <w:t xml:space="preserve">demand for </w:t>
      </w:r>
      <w:bookmarkStart w:id="267" w:name="OLE_LINK173"/>
      <w:bookmarkStart w:id="268" w:name="OLE_LINK174"/>
      <w:r>
        <w:rPr>
          <w:rFonts w:ascii="Times New Roman" w:hAnsi="Times New Roman" w:cs="Times New Roman"/>
          <w:sz w:val="21"/>
          <w:szCs w:val="21"/>
        </w:rPr>
        <w:t>disaster relief</w:t>
      </w:r>
      <w:bookmarkEnd w:id="267"/>
      <w:bookmarkEnd w:id="268"/>
      <w:r>
        <w:rPr>
          <w:rFonts w:ascii="Times New Roman" w:hAnsi="Times New Roman" w:cs="Times New Roman"/>
          <w:sz w:val="21"/>
          <w:szCs w:val="21"/>
        </w:rPr>
        <w:t xml:space="preserve"> facilities, demand for </w:t>
      </w:r>
      <w:bookmarkStart w:id="269" w:name="OLE_LINK175"/>
      <w:bookmarkStart w:id="270" w:name="OLE_LINK176"/>
      <w:bookmarkStart w:id="271" w:name="OLE_LINK177"/>
      <w:r>
        <w:rPr>
          <w:rFonts w:ascii="Times New Roman" w:hAnsi="Times New Roman" w:cs="Times New Roman"/>
          <w:sz w:val="21"/>
          <w:szCs w:val="21"/>
        </w:rPr>
        <w:t>secondary disaster control</w:t>
      </w:r>
      <w:bookmarkEnd w:id="269"/>
      <w:bookmarkEnd w:id="270"/>
      <w:bookmarkEnd w:id="271"/>
      <w:r>
        <w:rPr>
          <w:rFonts w:ascii="Times New Roman" w:hAnsi="Times New Roman" w:cs="Times New Roman"/>
          <w:sz w:val="21"/>
          <w:szCs w:val="21"/>
        </w:rPr>
        <w:t xml:space="preserve">, demand </w:t>
      </w:r>
      <w:del w:id="272" w:author="Editor" w:date="2016-02-10T20:22:00Z">
        <w:r>
          <w:rPr>
            <w:rFonts w:ascii="Times New Roman" w:hAnsi="Times New Roman" w:cs="Times New Roman"/>
            <w:sz w:val="21"/>
            <w:szCs w:val="21"/>
          </w:rPr>
          <w:delText>in</w:delText>
        </w:r>
      </w:del>
      <w:ins w:id="273" w:author="Editor" w:date="2016-02-10T20:22:00Z">
        <w:r>
          <w:rPr>
            <w:rFonts w:ascii="Times New Roman" w:hAnsi="Times New Roman" w:cs="Times New Roman"/>
            <w:sz w:val="21"/>
            <w:szCs w:val="21"/>
          </w:rPr>
          <w:t>for</w:t>
        </w:r>
      </w:ins>
      <w:r>
        <w:rPr>
          <w:rFonts w:ascii="Times New Roman" w:hAnsi="Times New Roman" w:cs="Times New Roman"/>
          <w:sz w:val="21"/>
          <w:szCs w:val="21"/>
        </w:rPr>
        <w:t xml:space="preserve"> </w:t>
      </w:r>
      <w:bookmarkStart w:id="274" w:name="OLE_LINK178"/>
      <w:bookmarkStart w:id="275" w:name="OLE_LINK179"/>
      <w:r>
        <w:rPr>
          <w:rFonts w:ascii="Times New Roman" w:hAnsi="Times New Roman" w:cs="Times New Roman"/>
          <w:sz w:val="21"/>
          <w:szCs w:val="21"/>
        </w:rPr>
        <w:t>seismic shelter</w:t>
      </w:r>
      <w:bookmarkEnd w:id="274"/>
      <w:bookmarkEnd w:id="275"/>
      <w:r>
        <w:rPr>
          <w:rFonts w:ascii="Times New Roman" w:hAnsi="Times New Roman" w:cs="Times New Roman"/>
          <w:sz w:val="21"/>
          <w:szCs w:val="21"/>
        </w:rPr>
        <w:t xml:space="preserve"> for evacuation,</w:t>
      </w:r>
      <w:bookmarkEnd w:id="265"/>
      <w:bookmarkEnd w:id="266"/>
      <w:r>
        <w:rPr>
          <w:rFonts w:ascii="Times New Roman" w:hAnsi="Times New Roman" w:cs="Times New Roman"/>
          <w:sz w:val="21"/>
          <w:szCs w:val="21"/>
        </w:rPr>
        <w:t xml:space="preserve"> and other demand</w:t>
      </w:r>
      <w:ins w:id="276" w:author="Editor" w:date="2016-02-10T20:22:00Z">
        <w:r>
          <w:rPr>
            <w:rFonts w:ascii="Times New Roman" w:hAnsi="Times New Roman" w:cs="Times New Roman"/>
            <w:sz w:val="21"/>
            <w:szCs w:val="21"/>
          </w:rPr>
          <w:t>s</w:t>
        </w:r>
      </w:ins>
      <w:r>
        <w:rPr>
          <w:rFonts w:ascii="Times New Roman" w:hAnsi="Times New Roman" w:cs="Times New Roman"/>
          <w:sz w:val="21"/>
          <w:szCs w:val="21"/>
        </w:rPr>
        <w:t>. Those categories are taken as sub-indexes (</w:t>
      </w:r>
      <w:r>
        <w:rPr>
          <w:rFonts w:ascii="Times New Roman" w:hAnsi="Times New Roman" w:cs="Times New Roman"/>
          <w:i/>
          <w:sz w:val="21"/>
          <w:szCs w:val="21"/>
        </w:rPr>
        <w:t>I</w:t>
      </w:r>
      <w:r>
        <w:rPr>
          <w:rFonts w:ascii="Times New Roman" w:hAnsi="Times New Roman" w:cs="Times New Roman"/>
          <w:sz w:val="21"/>
          <w:szCs w:val="21"/>
          <w:vertAlign w:val="subscript"/>
        </w:rPr>
        <w:t>21</w:t>
      </w:r>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22</w:t>
      </w:r>
      <w:r>
        <w:rPr>
          <w:rFonts w:ascii="Times New Roman" w:hAnsi="Times New Roman" w:cs="Times New Roman"/>
          <w:sz w:val="21"/>
          <w:szCs w:val="21"/>
        </w:rPr>
        <w:t xml:space="preserve">, </w:t>
      </w:r>
      <w:bookmarkStart w:id="277" w:name="OLE_LINK19"/>
      <w:bookmarkStart w:id="278" w:name="OLE_LINK20"/>
      <w:r>
        <w:rPr>
          <w:rFonts w:ascii="Times New Roman" w:hAnsi="Times New Roman" w:cs="Times New Roman"/>
          <w:i/>
          <w:sz w:val="21"/>
          <w:szCs w:val="21"/>
        </w:rPr>
        <w:t>I</w:t>
      </w:r>
      <w:r>
        <w:rPr>
          <w:rFonts w:ascii="Times New Roman" w:hAnsi="Times New Roman" w:cs="Times New Roman"/>
          <w:sz w:val="21"/>
          <w:szCs w:val="21"/>
          <w:vertAlign w:val="subscript"/>
        </w:rPr>
        <w:t>23</w:t>
      </w:r>
      <w:bookmarkEnd w:id="277"/>
      <w:bookmarkEnd w:id="278"/>
      <w:r>
        <w:rPr>
          <w:rFonts w:ascii="Times New Roman" w:hAnsi="Times New Roman" w:cs="Times New Roman"/>
          <w:sz w:val="21"/>
          <w:szCs w:val="21"/>
        </w:rPr>
        <w:t xml:space="preserve">, </w:t>
      </w:r>
      <w:proofErr w:type="gramStart"/>
      <w:r>
        <w:rPr>
          <w:rFonts w:ascii="Times New Roman" w:hAnsi="Times New Roman" w:cs="Times New Roman"/>
          <w:i/>
          <w:sz w:val="21"/>
          <w:szCs w:val="21"/>
        </w:rPr>
        <w:t>I</w:t>
      </w:r>
      <w:r>
        <w:rPr>
          <w:rFonts w:ascii="Times New Roman" w:hAnsi="Times New Roman" w:cs="Times New Roman"/>
          <w:sz w:val="21"/>
          <w:szCs w:val="21"/>
          <w:vertAlign w:val="subscript"/>
        </w:rPr>
        <w:t>24</w:t>
      </w:r>
      <w:proofErr w:type="gramEnd"/>
      <w:r>
        <w:rPr>
          <w:rFonts w:ascii="Times New Roman" w:hAnsi="Times New Roman" w:cs="Times New Roman"/>
          <w:sz w:val="21"/>
          <w:szCs w:val="21"/>
        </w:rPr>
        <w:t>) to evaluate the post-earthquake relief importance (</w:t>
      </w:r>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sz w:val="21"/>
          <w:szCs w:val="21"/>
        </w:rPr>
        <w:t xml:space="preserve">). </w:t>
      </w:r>
    </w:p>
    <w:p>
      <w:pPr>
        <w:ind w:firstLineChars="200" w:firstLine="420"/>
        <w:rPr>
          <w:rFonts w:ascii="Times New Roman" w:hAnsi="Times New Roman" w:cs="Times New Roman"/>
          <w:sz w:val="21"/>
          <w:szCs w:val="21"/>
        </w:rPr>
      </w:pPr>
      <w:ins w:id="279" w:author="Editor" w:date="2016-02-10T20:22:00Z">
        <w:r>
          <w:rPr>
            <w:rFonts w:ascii="Times New Roman" w:hAnsi="Times New Roman" w:cs="Times New Roman"/>
            <w:sz w:val="21"/>
            <w:szCs w:val="21"/>
          </w:rPr>
          <w:t xml:space="preserve">The </w:t>
        </w:r>
      </w:ins>
      <w:del w:id="280" w:author="Editor" w:date="2016-02-10T20:22:00Z">
        <w:r>
          <w:rPr>
            <w:rFonts w:ascii="Times New Roman" w:hAnsi="Times New Roman" w:cs="Times New Roman"/>
            <w:sz w:val="21"/>
            <w:szCs w:val="21"/>
          </w:rPr>
          <w:delText>S</w:delText>
        </w:r>
      </w:del>
      <w:ins w:id="281" w:author="Editor" w:date="2016-02-10T20:22:00Z">
        <w:r>
          <w:rPr>
            <w:rFonts w:ascii="Times New Roman" w:hAnsi="Times New Roman" w:cs="Times New Roman"/>
            <w:sz w:val="21"/>
            <w:szCs w:val="21"/>
          </w:rPr>
          <w:t>s</w:t>
        </w:r>
      </w:ins>
      <w:r>
        <w:rPr>
          <w:rFonts w:ascii="Times New Roman" w:hAnsi="Times New Roman" w:cs="Times New Roman"/>
          <w:sz w:val="21"/>
          <w:szCs w:val="21"/>
        </w:rPr>
        <w:t xml:space="preserve">ub-indexes </w:t>
      </w:r>
      <w:bookmarkStart w:id="282" w:name="OLE_LINK34"/>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 xml:space="preserve">j </w:t>
      </w:r>
      <w:r>
        <w:rPr>
          <w:rFonts w:ascii="Times New Roman" w:hAnsi="Times New Roman" w:cs="Times New Roman"/>
          <w:sz w:val="21"/>
          <w:szCs w:val="21"/>
        </w:rPr>
        <w:t>(</w:t>
      </w:r>
      <w:r>
        <w:rPr>
          <w:rFonts w:ascii="Times New Roman" w:hAnsi="Times New Roman" w:cs="Times New Roman"/>
          <w:i/>
          <w:sz w:val="21"/>
          <w:szCs w:val="21"/>
        </w:rPr>
        <w:t>j</w:t>
      </w:r>
      <w:r>
        <w:rPr>
          <w:rFonts w:ascii="Times New Roman" w:hAnsi="Times New Roman" w:cs="Times New Roman"/>
          <w:sz w:val="21"/>
          <w:szCs w:val="21"/>
        </w:rPr>
        <w:t>=1,…</w:t>
      </w:r>
      <w:proofErr w:type="gramStart"/>
      <w:r>
        <w:rPr>
          <w:rFonts w:ascii="Times New Roman" w:hAnsi="Times New Roman" w:cs="Times New Roman"/>
          <w:sz w:val="21"/>
          <w:szCs w:val="21"/>
        </w:rPr>
        <w:t>,4</w:t>
      </w:r>
      <w:proofErr w:type="gramEnd"/>
      <w:r>
        <w:rPr>
          <w:rFonts w:ascii="Times New Roman" w:hAnsi="Times New Roman" w:cs="Times New Roman"/>
          <w:sz w:val="21"/>
          <w:szCs w:val="21"/>
        </w:rPr>
        <w:t xml:space="preserve">) </w:t>
      </w:r>
      <w:bookmarkEnd w:id="282"/>
      <w:r>
        <w:rPr>
          <w:rFonts w:ascii="Times New Roman" w:hAnsi="Times New Roman" w:cs="Times New Roman"/>
          <w:sz w:val="21"/>
          <w:szCs w:val="21"/>
        </w:rPr>
        <w:t xml:space="preserve">of each user node can be calculated according to the layout and volume of </w:t>
      </w:r>
      <w:ins w:id="283" w:author="Editor" w:date="2016-02-10T20:22:00Z">
        <w:r>
          <w:rPr>
            <w:rFonts w:ascii="Times New Roman" w:hAnsi="Times New Roman" w:cs="Times New Roman"/>
            <w:sz w:val="21"/>
            <w:szCs w:val="21"/>
          </w:rPr>
          <w:t xml:space="preserve">the </w:t>
        </w:r>
      </w:ins>
      <w:r>
        <w:rPr>
          <w:rFonts w:ascii="Times New Roman" w:hAnsi="Times New Roman" w:cs="Times New Roman"/>
          <w:sz w:val="21"/>
          <w:szCs w:val="21"/>
        </w:rPr>
        <w:t>facilities it serv</w:t>
      </w:r>
      <w:ins w:id="284" w:author="Editor" w:date="2016-02-10T20:22:00Z">
        <w:r>
          <w:rPr>
            <w:rFonts w:ascii="Times New Roman" w:hAnsi="Times New Roman" w:cs="Times New Roman"/>
            <w:sz w:val="21"/>
            <w:szCs w:val="21"/>
          </w:rPr>
          <w:t>es</w:t>
        </w:r>
      </w:ins>
      <w:del w:id="285" w:author="Editor" w:date="2016-02-10T20:22:00Z">
        <w:r>
          <w:rPr>
            <w:rFonts w:ascii="Times New Roman" w:hAnsi="Times New Roman" w:cs="Times New Roman"/>
            <w:sz w:val="21"/>
            <w:szCs w:val="21"/>
          </w:rPr>
          <w:delText>ing</w:delText>
        </w:r>
      </w:del>
      <w:r>
        <w:rPr>
          <w:rFonts w:ascii="Times New Roman" w:hAnsi="Times New Roman" w:cs="Times New Roman"/>
          <w:sz w:val="21"/>
          <w:szCs w:val="21"/>
        </w:rPr>
        <w:t xml:space="preserve"> (facility method)</w:t>
      </w:r>
      <w:del w:id="286" w:author="Editor" w:date="2016-02-10T20:22:00Z">
        <w:r>
          <w:rPr>
            <w:rFonts w:ascii="Times New Roman" w:hAnsi="Times New Roman" w:cs="Times New Roman"/>
            <w:sz w:val="21"/>
            <w:szCs w:val="21"/>
          </w:rPr>
          <w:delText>,</w:delText>
        </w:r>
      </w:del>
      <w:r>
        <w:rPr>
          <w:rFonts w:ascii="Times New Roman" w:hAnsi="Times New Roman" w:cs="Times New Roman"/>
          <w:sz w:val="21"/>
          <w:szCs w:val="21"/>
        </w:rPr>
        <w:t xml:space="preserve"> or the land type and area</w:t>
      </w:r>
      <w:del w:id="287" w:author="Editor" w:date="2016-02-10T20:22:00Z">
        <w:r>
          <w:rPr>
            <w:rFonts w:ascii="Times New Roman" w:hAnsi="Times New Roman" w:cs="Times New Roman"/>
            <w:sz w:val="21"/>
            <w:szCs w:val="21"/>
          </w:rPr>
          <w:delText>s</w:delText>
        </w:r>
      </w:del>
      <w:r>
        <w:rPr>
          <w:rFonts w:ascii="Times New Roman" w:hAnsi="Times New Roman" w:cs="Times New Roman"/>
          <w:sz w:val="21"/>
          <w:szCs w:val="21"/>
        </w:rPr>
        <w:t xml:space="preserve"> it </w:t>
      </w:r>
      <w:ins w:id="288" w:author="Editor" w:date="2016-02-10T20:22:00Z">
        <w:r>
          <w:rPr>
            <w:rFonts w:ascii="Times New Roman" w:hAnsi="Times New Roman" w:cs="Times New Roman"/>
            <w:sz w:val="21"/>
            <w:szCs w:val="21"/>
          </w:rPr>
          <w:t xml:space="preserve">is </w:t>
        </w:r>
      </w:ins>
      <w:r>
        <w:rPr>
          <w:rFonts w:ascii="Times New Roman" w:hAnsi="Times New Roman" w:cs="Times New Roman"/>
          <w:sz w:val="21"/>
          <w:szCs w:val="21"/>
        </w:rPr>
        <w:t xml:space="preserve">located in (land type method). Table </w:t>
      </w:r>
      <w:r>
        <w:rPr>
          <w:rFonts w:ascii="Times New Roman" w:hAnsi="Times New Roman" w:cs="Times New Roman"/>
          <w:color w:val="0000FF"/>
          <w:sz w:val="21"/>
          <w:szCs w:val="21"/>
        </w:rPr>
        <w:t>1</w:t>
      </w:r>
      <w:r>
        <w:rPr>
          <w:rFonts w:ascii="Times New Roman" w:hAnsi="Times New Roman" w:cs="Times New Roman"/>
          <w:sz w:val="21"/>
          <w:szCs w:val="21"/>
        </w:rPr>
        <w:t xml:space="preserve"> shows the </w:t>
      </w:r>
      <w:del w:id="289" w:author="Editor" w:date="2016-02-10T20:22:00Z">
        <w:r>
          <w:rPr>
            <w:rFonts w:ascii="Times New Roman" w:hAnsi="Times New Roman" w:cs="Times New Roman"/>
            <w:sz w:val="21"/>
            <w:szCs w:val="21"/>
          </w:rPr>
          <w:delText xml:space="preserve">constitution of </w:delText>
        </w:r>
      </w:del>
      <w:r>
        <w:rPr>
          <w:rFonts w:ascii="Times New Roman" w:hAnsi="Times New Roman" w:cs="Times New Roman"/>
          <w:sz w:val="21"/>
          <w:szCs w:val="21"/>
        </w:rPr>
        <w:t>facilit</w:t>
      </w:r>
      <w:ins w:id="290" w:author="Editor" w:date="2016-02-10T20:22:00Z">
        <w:r>
          <w:rPr>
            <w:rFonts w:ascii="Times New Roman" w:hAnsi="Times New Roman" w:cs="Times New Roman"/>
            <w:sz w:val="21"/>
            <w:szCs w:val="21"/>
          </w:rPr>
          <w:t>y</w:t>
        </w:r>
      </w:ins>
      <w:del w:id="291" w:author="Editor" w:date="2016-02-10T20:22:00Z">
        <w:r>
          <w:rPr>
            <w:rFonts w:ascii="Times New Roman" w:hAnsi="Times New Roman" w:cs="Times New Roman"/>
            <w:sz w:val="21"/>
            <w:szCs w:val="21"/>
          </w:rPr>
          <w:delText>ies</w:delText>
        </w:r>
      </w:del>
      <w:r>
        <w:rPr>
          <w:rFonts w:ascii="Times New Roman" w:hAnsi="Times New Roman" w:cs="Times New Roman"/>
          <w:sz w:val="21"/>
          <w:szCs w:val="21"/>
        </w:rPr>
        <w:t xml:space="preserve"> and land types for sub-indexes </w:t>
      </w:r>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j</w:t>
      </w:r>
      <w:r>
        <w:rPr>
          <w:rFonts w:ascii="Times New Roman" w:hAnsi="Times New Roman" w:cs="Times New Roman"/>
          <w:sz w:val="21"/>
          <w:szCs w:val="21"/>
        </w:rPr>
        <w:t xml:space="preserve">. </w:t>
      </w:r>
    </w:p>
    <w:p>
      <w:pPr>
        <w:jc w:val="center"/>
        <w:rPr>
          <w:rFonts w:ascii="Times New Roman" w:hAnsi="Times New Roman" w:cs="Times New Roman"/>
          <w:b/>
          <w:sz w:val="18"/>
          <w:szCs w:val="18"/>
        </w:rPr>
      </w:pPr>
      <w:bookmarkStart w:id="292" w:name="OLE_LINK149"/>
      <w:bookmarkStart w:id="293" w:name="OLE_LINK150"/>
      <w:bookmarkEnd w:id="244"/>
      <w:bookmarkEnd w:id="245"/>
      <w:r>
        <w:rPr>
          <w:rFonts w:ascii="Times New Roman" w:hAnsi="Times New Roman" w:cs="Times New Roman"/>
          <w:b/>
          <w:sz w:val="18"/>
          <w:szCs w:val="18"/>
        </w:rPr>
        <w:t xml:space="preserve">Table 1 </w:t>
      </w:r>
      <w:r>
        <w:rPr>
          <w:rFonts w:ascii="Times New Roman" w:hAnsi="Times New Roman" w:cs="Times New Roman"/>
          <w:sz w:val="18"/>
          <w:szCs w:val="18"/>
        </w:rPr>
        <w:t>Water demand for post-earthquake relief and disaster reduction</w:t>
      </w:r>
    </w:p>
    <w:tbl>
      <w:tblPr>
        <w:tblStyle w:val="TableGrid"/>
        <w:tblW w:w="801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1E0" w:firstRow="1" w:lastRow="1" w:firstColumn="1" w:lastColumn="1" w:noHBand="0" w:noVBand="0"/>
      </w:tblPr>
      <w:tblGrid>
        <w:gridCol w:w="1016"/>
        <w:gridCol w:w="1757"/>
        <w:gridCol w:w="1842"/>
        <w:gridCol w:w="1843"/>
        <w:gridCol w:w="1559"/>
      </w:tblGrid>
      <w:tr>
        <w:trPr>
          <w:jc w:val="center"/>
        </w:trPr>
        <w:tc>
          <w:tcPr>
            <w:tcW w:w="1016" w:type="dxa"/>
            <w:tcBorders>
              <w:bottom w:val="single" w:sz="4" w:space="0" w:color="auto"/>
            </w:tcBorders>
          </w:tcPr>
          <w:p>
            <w:pPr>
              <w:adjustRightInd w:val="0"/>
              <w:snapToGrid w:val="0"/>
              <w:rPr>
                <w:rFonts w:ascii="Times New Roman" w:hAnsi="Times New Roman"/>
                <w:b/>
                <w:sz w:val="18"/>
                <w:szCs w:val="18"/>
              </w:rPr>
            </w:pPr>
            <w:r>
              <w:rPr>
                <w:rFonts w:ascii="Times New Roman" w:hAnsi="Times New Roman"/>
                <w:b/>
                <w:sz w:val="18"/>
                <w:szCs w:val="18"/>
              </w:rPr>
              <w:t xml:space="preserve">Demand </w:t>
            </w:r>
          </w:p>
          <w:p>
            <w:pPr>
              <w:adjustRightInd w:val="0"/>
              <w:snapToGrid w:val="0"/>
              <w:rPr>
                <w:rFonts w:ascii="Times New Roman" w:hAnsi="Times New Roman"/>
                <w:b/>
                <w:sz w:val="18"/>
                <w:szCs w:val="18"/>
              </w:rPr>
            </w:pPr>
            <w:r>
              <w:rPr>
                <w:rFonts w:ascii="Times New Roman" w:hAnsi="Times New Roman"/>
                <w:b/>
                <w:sz w:val="18"/>
                <w:szCs w:val="18"/>
              </w:rPr>
              <w:t>type</w:t>
            </w:r>
          </w:p>
        </w:tc>
        <w:tc>
          <w:tcPr>
            <w:tcW w:w="1757" w:type="dxa"/>
            <w:tcBorders>
              <w:bottom w:val="single" w:sz="4" w:space="0" w:color="auto"/>
            </w:tcBorders>
          </w:tcPr>
          <w:p>
            <w:pPr>
              <w:adjustRightInd w:val="0"/>
              <w:snapToGrid w:val="0"/>
              <w:jc w:val="left"/>
              <w:rPr>
                <w:rFonts w:ascii="Times New Roman" w:hAnsi="Times New Roman"/>
                <w:sz w:val="18"/>
                <w:szCs w:val="18"/>
              </w:rPr>
            </w:pPr>
            <w:r>
              <w:rPr>
                <w:rFonts w:ascii="Times New Roman" w:hAnsi="Times New Roman"/>
                <w:sz w:val="18"/>
                <w:szCs w:val="18"/>
              </w:rPr>
              <w:t>Disaster relief,</w:t>
            </w:r>
          </w:p>
          <w:p>
            <w:pPr>
              <w:adjustRightInd w:val="0"/>
              <w:snapToGrid w:val="0"/>
              <w:jc w:val="left"/>
              <w:rPr>
                <w:rFonts w:ascii="Times New Roman" w:hAnsi="Times New Roman"/>
                <w:sz w:val="18"/>
                <w:szCs w:val="18"/>
              </w:rPr>
            </w:pPr>
            <w:r>
              <w:rPr>
                <w:rFonts w:ascii="Times New Roman" w:hAnsi="Times New Roman"/>
                <w:i/>
                <w:sz w:val="18"/>
                <w:szCs w:val="18"/>
              </w:rPr>
              <w:t>I</w:t>
            </w:r>
            <w:r>
              <w:rPr>
                <w:rFonts w:ascii="Times New Roman" w:hAnsi="Times New Roman"/>
                <w:sz w:val="18"/>
                <w:szCs w:val="18"/>
                <w:vertAlign w:val="subscript"/>
              </w:rPr>
              <w:t>21</w:t>
            </w:r>
          </w:p>
        </w:tc>
        <w:tc>
          <w:tcPr>
            <w:tcW w:w="1842" w:type="dxa"/>
            <w:tcBorders>
              <w:bottom w:val="single" w:sz="4" w:space="0" w:color="auto"/>
            </w:tcBorders>
          </w:tcPr>
          <w:p>
            <w:pPr>
              <w:adjustRightInd w:val="0"/>
              <w:snapToGrid w:val="0"/>
              <w:jc w:val="left"/>
              <w:rPr>
                <w:rFonts w:ascii="Times New Roman" w:hAnsi="Times New Roman"/>
                <w:sz w:val="18"/>
                <w:szCs w:val="18"/>
              </w:rPr>
            </w:pPr>
            <w:r>
              <w:rPr>
                <w:rFonts w:ascii="Times New Roman" w:hAnsi="Times New Roman"/>
                <w:sz w:val="18"/>
                <w:szCs w:val="18"/>
              </w:rPr>
              <w:t>Secondary disaster control,</w:t>
            </w:r>
            <w:r>
              <w:rPr>
                <w:rFonts w:ascii="Times New Roman" w:hAnsi="Times New Roman"/>
                <w:i/>
                <w:sz w:val="18"/>
                <w:szCs w:val="18"/>
              </w:rPr>
              <w:t xml:space="preserve"> I</w:t>
            </w:r>
            <w:r>
              <w:rPr>
                <w:rFonts w:ascii="Times New Roman" w:hAnsi="Times New Roman"/>
                <w:sz w:val="18"/>
                <w:szCs w:val="18"/>
                <w:vertAlign w:val="subscript"/>
              </w:rPr>
              <w:t>22</w:t>
            </w:r>
          </w:p>
        </w:tc>
        <w:tc>
          <w:tcPr>
            <w:tcW w:w="1843" w:type="dxa"/>
            <w:tcBorders>
              <w:bottom w:val="single" w:sz="4" w:space="0" w:color="auto"/>
            </w:tcBorders>
          </w:tcPr>
          <w:p>
            <w:pPr>
              <w:adjustRightInd w:val="0"/>
              <w:snapToGrid w:val="0"/>
              <w:jc w:val="left"/>
              <w:rPr>
                <w:rFonts w:ascii="Times New Roman" w:hAnsi="Times New Roman"/>
                <w:sz w:val="18"/>
                <w:szCs w:val="18"/>
              </w:rPr>
            </w:pPr>
            <w:r>
              <w:rPr>
                <w:rFonts w:ascii="Times New Roman" w:hAnsi="Times New Roman"/>
                <w:sz w:val="18"/>
                <w:szCs w:val="18"/>
              </w:rPr>
              <w:t xml:space="preserve">Seismic shelter for </w:t>
            </w:r>
            <w:bookmarkStart w:id="294" w:name="OLE_LINK138"/>
            <w:bookmarkStart w:id="295" w:name="OLE_LINK139"/>
            <w:r>
              <w:rPr>
                <w:rFonts w:ascii="Times New Roman" w:hAnsi="Times New Roman"/>
                <w:sz w:val="18"/>
                <w:szCs w:val="18"/>
              </w:rPr>
              <w:t>evacuation</w:t>
            </w:r>
            <w:bookmarkEnd w:id="294"/>
            <w:bookmarkEnd w:id="295"/>
            <w:r>
              <w:rPr>
                <w:rFonts w:ascii="Times New Roman" w:hAnsi="Times New Roman"/>
                <w:sz w:val="18"/>
                <w:szCs w:val="18"/>
              </w:rPr>
              <w:t xml:space="preserve">, </w:t>
            </w:r>
            <w:r>
              <w:rPr>
                <w:rFonts w:ascii="Times New Roman" w:hAnsi="Times New Roman"/>
                <w:i/>
                <w:sz w:val="18"/>
                <w:szCs w:val="18"/>
              </w:rPr>
              <w:t>I</w:t>
            </w:r>
            <w:r>
              <w:rPr>
                <w:rFonts w:ascii="Times New Roman" w:hAnsi="Times New Roman"/>
                <w:sz w:val="18"/>
                <w:szCs w:val="18"/>
                <w:vertAlign w:val="subscript"/>
              </w:rPr>
              <w:t>23</w:t>
            </w:r>
          </w:p>
        </w:tc>
        <w:tc>
          <w:tcPr>
            <w:tcW w:w="1559" w:type="dxa"/>
            <w:tcBorders>
              <w:bottom w:val="single" w:sz="4" w:space="0" w:color="auto"/>
            </w:tcBorders>
          </w:tcPr>
          <w:p>
            <w:pPr>
              <w:adjustRightInd w:val="0"/>
              <w:snapToGrid w:val="0"/>
              <w:jc w:val="left"/>
              <w:rPr>
                <w:rFonts w:ascii="Times New Roman" w:hAnsi="Times New Roman"/>
                <w:sz w:val="18"/>
                <w:szCs w:val="18"/>
              </w:rPr>
            </w:pPr>
            <w:r>
              <w:rPr>
                <w:rFonts w:ascii="Times New Roman" w:hAnsi="Times New Roman"/>
                <w:sz w:val="18"/>
                <w:szCs w:val="18"/>
              </w:rPr>
              <w:t xml:space="preserve">Other </w:t>
            </w:r>
          </w:p>
          <w:p>
            <w:pPr>
              <w:adjustRightInd w:val="0"/>
              <w:snapToGrid w:val="0"/>
              <w:jc w:val="left"/>
              <w:rPr>
                <w:rFonts w:ascii="Times New Roman" w:hAnsi="Times New Roman"/>
                <w:sz w:val="18"/>
                <w:szCs w:val="18"/>
              </w:rPr>
            </w:pPr>
            <w:r>
              <w:rPr>
                <w:rFonts w:ascii="Times New Roman" w:hAnsi="Times New Roman"/>
                <w:sz w:val="18"/>
                <w:szCs w:val="18"/>
              </w:rPr>
              <w:t xml:space="preserve">demands, </w:t>
            </w:r>
            <w:r>
              <w:rPr>
                <w:rFonts w:ascii="Times New Roman" w:hAnsi="Times New Roman"/>
                <w:i/>
                <w:sz w:val="18"/>
                <w:szCs w:val="18"/>
              </w:rPr>
              <w:t>I</w:t>
            </w:r>
            <w:r>
              <w:rPr>
                <w:rFonts w:ascii="Times New Roman" w:hAnsi="Times New Roman"/>
                <w:sz w:val="18"/>
                <w:szCs w:val="18"/>
                <w:vertAlign w:val="subscript"/>
              </w:rPr>
              <w:t>24</w:t>
            </w:r>
          </w:p>
        </w:tc>
      </w:tr>
      <w:tr>
        <w:trPr>
          <w:jc w:val="center"/>
        </w:trPr>
        <w:tc>
          <w:tcPr>
            <w:tcW w:w="1016" w:type="dxa"/>
            <w:tcBorders>
              <w:top w:val="single" w:sz="4" w:space="0" w:color="auto"/>
              <w:bottom w:val="single" w:sz="4" w:space="0" w:color="auto"/>
            </w:tcBorders>
            <w:vAlign w:val="center"/>
          </w:tcPr>
          <w:p>
            <w:pPr>
              <w:adjustRightInd w:val="0"/>
              <w:snapToGrid w:val="0"/>
              <w:jc w:val="left"/>
              <w:rPr>
                <w:rFonts w:ascii="Times New Roman" w:hAnsi="Times New Roman"/>
                <w:b/>
                <w:sz w:val="18"/>
                <w:szCs w:val="18"/>
              </w:rPr>
            </w:pPr>
            <w:r>
              <w:rPr>
                <w:rFonts w:ascii="Times New Roman" w:hAnsi="Times New Roman"/>
                <w:b/>
                <w:sz w:val="18"/>
                <w:szCs w:val="18"/>
              </w:rPr>
              <w:t>Facilities</w:t>
            </w:r>
          </w:p>
        </w:tc>
        <w:tc>
          <w:tcPr>
            <w:tcW w:w="1757" w:type="dxa"/>
            <w:tcBorders>
              <w:top w:val="single" w:sz="4" w:space="0" w:color="auto"/>
              <w:bottom w:val="single" w:sz="4" w:space="0" w:color="auto"/>
            </w:tcBorders>
            <w:vAlign w:val="center"/>
          </w:tcPr>
          <w:p>
            <w:pPr>
              <w:adjustRightInd w:val="0"/>
              <w:snapToGrid w:val="0"/>
              <w:jc w:val="left"/>
              <w:rPr>
                <w:rFonts w:ascii="Times New Roman" w:hAnsi="Times New Roman"/>
                <w:sz w:val="18"/>
                <w:szCs w:val="18"/>
              </w:rPr>
            </w:pPr>
            <w:r>
              <w:rPr>
                <w:rFonts w:ascii="Times New Roman" w:hAnsi="Times New Roman"/>
                <w:sz w:val="18"/>
                <w:szCs w:val="18"/>
              </w:rPr>
              <w:t xml:space="preserve">Disaster relief headquarters, Hospitals, Transportation hub, etc. </w:t>
            </w:r>
          </w:p>
        </w:tc>
        <w:tc>
          <w:tcPr>
            <w:tcW w:w="1842" w:type="dxa"/>
            <w:tcBorders>
              <w:top w:val="single" w:sz="4" w:space="0" w:color="auto"/>
              <w:bottom w:val="single" w:sz="4" w:space="0" w:color="auto"/>
            </w:tcBorders>
            <w:vAlign w:val="center"/>
          </w:tcPr>
          <w:p>
            <w:pPr>
              <w:adjustRightInd w:val="0"/>
              <w:snapToGrid w:val="0"/>
              <w:jc w:val="left"/>
              <w:rPr>
                <w:rFonts w:ascii="Times New Roman" w:hAnsi="Times New Roman"/>
                <w:sz w:val="18"/>
                <w:szCs w:val="18"/>
              </w:rPr>
            </w:pPr>
            <w:r>
              <w:rPr>
                <w:rFonts w:ascii="Times New Roman" w:hAnsi="Times New Roman"/>
                <w:sz w:val="18"/>
                <w:szCs w:val="18"/>
              </w:rPr>
              <w:t>Fire stations, Potential fire site, Explosive facilities, etc.</w:t>
            </w:r>
          </w:p>
        </w:tc>
        <w:tc>
          <w:tcPr>
            <w:tcW w:w="1843" w:type="dxa"/>
            <w:tcBorders>
              <w:top w:val="single" w:sz="4" w:space="0" w:color="auto"/>
              <w:bottom w:val="single" w:sz="4" w:space="0" w:color="auto"/>
            </w:tcBorders>
            <w:vAlign w:val="center"/>
          </w:tcPr>
          <w:p>
            <w:pPr>
              <w:adjustRightInd w:val="0"/>
              <w:snapToGrid w:val="0"/>
              <w:jc w:val="left"/>
              <w:rPr>
                <w:rFonts w:ascii="Times New Roman" w:hAnsi="Times New Roman"/>
                <w:sz w:val="18"/>
                <w:szCs w:val="18"/>
              </w:rPr>
            </w:pPr>
            <w:r>
              <w:rPr>
                <w:rFonts w:ascii="Times New Roman" w:hAnsi="Times New Roman"/>
                <w:sz w:val="18"/>
                <w:szCs w:val="18"/>
              </w:rPr>
              <w:t>Green spaces, parks, squares, school playgrounds, large-scale sports stadiums, etc.</w:t>
            </w:r>
          </w:p>
        </w:tc>
        <w:tc>
          <w:tcPr>
            <w:tcW w:w="1559" w:type="dxa"/>
            <w:tcBorders>
              <w:top w:val="single" w:sz="4" w:space="0" w:color="auto"/>
              <w:bottom w:val="single" w:sz="4" w:space="0" w:color="auto"/>
            </w:tcBorders>
            <w:vAlign w:val="center"/>
          </w:tcPr>
          <w:p>
            <w:pPr>
              <w:adjustRightInd w:val="0"/>
              <w:snapToGrid w:val="0"/>
              <w:jc w:val="left"/>
              <w:rPr>
                <w:rFonts w:ascii="Times New Roman" w:hAnsi="Times New Roman"/>
                <w:sz w:val="18"/>
                <w:szCs w:val="18"/>
              </w:rPr>
            </w:pPr>
            <w:r>
              <w:rPr>
                <w:rFonts w:ascii="Times New Roman" w:hAnsi="Times New Roman"/>
                <w:sz w:val="18"/>
                <w:szCs w:val="18"/>
              </w:rPr>
              <w:t xml:space="preserve">User node for households, commercial, industrial use, etc. </w:t>
            </w:r>
          </w:p>
        </w:tc>
      </w:tr>
      <w:tr>
        <w:trPr>
          <w:jc w:val="center"/>
        </w:trPr>
        <w:tc>
          <w:tcPr>
            <w:tcW w:w="1016" w:type="dxa"/>
            <w:tcBorders>
              <w:top w:val="single" w:sz="4" w:space="0" w:color="auto"/>
            </w:tcBorders>
            <w:vAlign w:val="center"/>
          </w:tcPr>
          <w:p>
            <w:pPr>
              <w:adjustRightInd w:val="0"/>
              <w:snapToGrid w:val="0"/>
              <w:jc w:val="left"/>
              <w:rPr>
                <w:rFonts w:ascii="Times New Roman" w:hAnsi="Times New Roman"/>
                <w:b/>
                <w:sz w:val="18"/>
                <w:szCs w:val="18"/>
              </w:rPr>
            </w:pPr>
            <w:r>
              <w:rPr>
                <w:rFonts w:ascii="Times New Roman" w:hAnsi="Times New Roman"/>
                <w:b/>
                <w:sz w:val="18"/>
                <w:szCs w:val="18"/>
              </w:rPr>
              <w:t>Land</w:t>
            </w:r>
          </w:p>
        </w:tc>
        <w:tc>
          <w:tcPr>
            <w:tcW w:w="1757" w:type="dxa"/>
            <w:tcBorders>
              <w:top w:val="single" w:sz="4" w:space="0" w:color="auto"/>
            </w:tcBorders>
            <w:vAlign w:val="center"/>
          </w:tcPr>
          <w:p>
            <w:pPr>
              <w:adjustRightInd w:val="0"/>
              <w:snapToGrid w:val="0"/>
              <w:jc w:val="left"/>
              <w:rPr>
                <w:rFonts w:ascii="Times New Roman" w:hAnsi="Times New Roman"/>
                <w:sz w:val="18"/>
                <w:szCs w:val="18"/>
              </w:rPr>
            </w:pPr>
            <w:r>
              <w:rPr>
                <w:rFonts w:ascii="Times New Roman" w:hAnsi="Times New Roman"/>
                <w:sz w:val="18"/>
                <w:szCs w:val="18"/>
              </w:rPr>
              <w:t xml:space="preserve">Land for administrative facilities, Medical land, Transportation land, etc. </w:t>
            </w:r>
          </w:p>
        </w:tc>
        <w:tc>
          <w:tcPr>
            <w:tcW w:w="1842" w:type="dxa"/>
            <w:tcBorders>
              <w:top w:val="single" w:sz="4" w:space="0" w:color="auto"/>
            </w:tcBorders>
            <w:vAlign w:val="center"/>
          </w:tcPr>
          <w:p>
            <w:pPr>
              <w:adjustRightInd w:val="0"/>
              <w:snapToGrid w:val="0"/>
              <w:jc w:val="left"/>
              <w:rPr>
                <w:rFonts w:ascii="Times New Roman" w:hAnsi="Times New Roman"/>
                <w:sz w:val="18"/>
                <w:szCs w:val="18"/>
              </w:rPr>
            </w:pPr>
            <w:r>
              <w:rPr>
                <w:rFonts w:ascii="Times New Roman" w:hAnsi="Times New Roman"/>
                <w:sz w:val="18"/>
                <w:szCs w:val="18"/>
              </w:rPr>
              <w:t>Fire control land, industrial land (partial), fuel and gas storage land, etc.</w:t>
            </w:r>
          </w:p>
        </w:tc>
        <w:tc>
          <w:tcPr>
            <w:tcW w:w="1843" w:type="dxa"/>
            <w:tcBorders>
              <w:top w:val="single" w:sz="4" w:space="0" w:color="auto"/>
            </w:tcBorders>
            <w:vAlign w:val="center"/>
          </w:tcPr>
          <w:p>
            <w:pPr>
              <w:adjustRightInd w:val="0"/>
              <w:snapToGrid w:val="0"/>
              <w:jc w:val="left"/>
              <w:rPr>
                <w:rFonts w:ascii="Times New Roman" w:hAnsi="Times New Roman"/>
                <w:sz w:val="18"/>
                <w:szCs w:val="18"/>
              </w:rPr>
            </w:pPr>
            <w:bookmarkStart w:id="296" w:name="OLE_LINK140"/>
            <w:bookmarkStart w:id="297" w:name="OLE_LINK141"/>
            <w:r>
              <w:rPr>
                <w:rFonts w:ascii="Times New Roman" w:hAnsi="Times New Roman"/>
                <w:sz w:val="18"/>
                <w:szCs w:val="18"/>
              </w:rPr>
              <w:t>Green space</w:t>
            </w:r>
            <w:bookmarkEnd w:id="296"/>
            <w:bookmarkEnd w:id="297"/>
            <w:r>
              <w:rPr>
                <w:rFonts w:ascii="Times New Roman" w:hAnsi="Times New Roman"/>
                <w:sz w:val="18"/>
                <w:szCs w:val="18"/>
              </w:rPr>
              <w:t xml:space="preserve"> and square, educational site, sports land, etc.</w:t>
            </w:r>
          </w:p>
        </w:tc>
        <w:tc>
          <w:tcPr>
            <w:tcW w:w="1559" w:type="dxa"/>
            <w:tcBorders>
              <w:top w:val="single" w:sz="4" w:space="0" w:color="auto"/>
            </w:tcBorders>
            <w:vAlign w:val="center"/>
          </w:tcPr>
          <w:p>
            <w:pPr>
              <w:adjustRightInd w:val="0"/>
              <w:snapToGrid w:val="0"/>
              <w:jc w:val="left"/>
              <w:rPr>
                <w:rFonts w:ascii="Times New Roman" w:hAnsi="Times New Roman"/>
                <w:sz w:val="18"/>
                <w:szCs w:val="18"/>
              </w:rPr>
            </w:pPr>
            <w:r>
              <w:rPr>
                <w:rFonts w:ascii="Times New Roman" w:hAnsi="Times New Roman"/>
                <w:sz w:val="18"/>
                <w:szCs w:val="18"/>
              </w:rPr>
              <w:t>Residential, commercial, business and industrial land, etc.</w:t>
            </w:r>
          </w:p>
        </w:tc>
      </w:tr>
    </w:tbl>
    <w:p>
      <w:pPr>
        <w:ind w:firstLineChars="200" w:firstLine="420"/>
        <w:rPr>
          <w:rFonts w:ascii="Times New Roman" w:hAnsi="Times New Roman" w:cs="Times New Roman"/>
          <w:sz w:val="21"/>
          <w:szCs w:val="21"/>
        </w:rPr>
      </w:pPr>
      <w:bookmarkStart w:id="298" w:name="OLE_LINK191"/>
      <w:bookmarkStart w:id="299" w:name="OLE_LINK192"/>
      <w:bookmarkEnd w:id="292"/>
      <w:bookmarkEnd w:id="293"/>
      <w:del w:id="300" w:author="Editor" w:date="2016-02-10T20:23:00Z">
        <w:r>
          <w:rPr>
            <w:rFonts w:ascii="Times New Roman" w:hAnsi="Times New Roman" w:cs="Times New Roman"/>
            <w:kern w:val="0"/>
            <w:sz w:val="21"/>
            <w:szCs w:val="21"/>
          </w:rPr>
          <w:delText xml:space="preserve">For </w:delText>
        </w:r>
      </w:del>
      <w:ins w:id="301" w:author="Editor" w:date="2016-02-10T20:23:00Z">
        <w:r>
          <w:rPr>
            <w:rFonts w:ascii="Times New Roman" w:hAnsi="Times New Roman" w:cs="Times New Roman"/>
            <w:kern w:val="0"/>
            <w:sz w:val="21"/>
            <w:szCs w:val="21"/>
          </w:rPr>
          <w:t xml:space="preserve">In </w:t>
        </w:r>
      </w:ins>
      <w:r>
        <w:rPr>
          <w:rFonts w:ascii="Times New Roman" w:hAnsi="Times New Roman" w:cs="Times New Roman"/>
          <w:kern w:val="0"/>
          <w:sz w:val="21"/>
          <w:szCs w:val="21"/>
        </w:rPr>
        <w:t xml:space="preserve">the “facility” method, the locations and volumes should be pre-determined according to the results of </w:t>
      </w:r>
      <w:ins w:id="302" w:author="Editor" w:date="2016-02-10T20:23:00Z">
        <w:r>
          <w:rPr>
            <w:rFonts w:ascii="Times New Roman" w:hAnsi="Times New Roman" w:cs="Times New Roman"/>
            <w:kern w:val="0"/>
            <w:sz w:val="21"/>
            <w:szCs w:val="21"/>
          </w:rPr>
          <w:t xml:space="preserve">the </w:t>
        </w:r>
      </w:ins>
      <w:r>
        <w:rPr>
          <w:rFonts w:ascii="Times New Roman" w:hAnsi="Times New Roman" w:cs="Times New Roman"/>
          <w:sz w:val="21"/>
          <w:szCs w:val="21"/>
        </w:rPr>
        <w:t>earthquake disaster prediction</w:t>
      </w:r>
      <w:r>
        <w:rPr>
          <w:rFonts w:ascii="Times New Roman" w:hAnsi="Times New Roman" w:cs="Times New Roman"/>
          <w:kern w:val="0"/>
          <w:sz w:val="21"/>
          <w:szCs w:val="21"/>
        </w:rPr>
        <w:t xml:space="preserve"> and </w:t>
      </w:r>
      <w:r>
        <w:rPr>
          <w:rFonts w:ascii="Times New Roman" w:hAnsi="Times New Roman" w:cs="Times New Roman"/>
          <w:sz w:val="21"/>
          <w:szCs w:val="21"/>
        </w:rPr>
        <w:t>urban planning on hazardous prevention</w:t>
      </w:r>
      <w:ins w:id="303" w:author="Editor" w:date="2016-02-10T20:23:00Z">
        <w:r>
          <w:rPr>
            <w:rFonts w:ascii="Times New Roman" w:hAnsi="Times New Roman" w:cs="Times New Roman"/>
            <w:sz w:val="21"/>
            <w:szCs w:val="21"/>
          </w:rPr>
          <w:t>.</w:t>
        </w:r>
      </w:ins>
      <w:del w:id="304" w:author="Editor" w:date="2016-02-10T20:23:00Z">
        <w:r>
          <w:rPr>
            <w:rFonts w:ascii="Times New Roman" w:hAnsi="Times New Roman" w:cs="Times New Roman"/>
            <w:sz w:val="21"/>
            <w:szCs w:val="21"/>
          </w:rPr>
          <w:delText>,</w:delText>
        </w:r>
      </w:del>
      <w:r>
        <w:rPr>
          <w:rFonts w:ascii="Times New Roman" w:hAnsi="Times New Roman" w:cs="Times New Roman"/>
          <w:sz w:val="21"/>
          <w:szCs w:val="21"/>
        </w:rPr>
        <w:t xml:space="preserve"> </w:t>
      </w:r>
      <w:bookmarkStart w:id="305" w:name="OLE_LINK39"/>
      <w:bookmarkStart w:id="306" w:name="OLE_LINK40"/>
      <w:ins w:id="307" w:author="Editor" w:date="2016-02-10T20:23:00Z">
        <w:r>
          <w:rPr>
            <w:rFonts w:ascii="Times New Roman" w:hAnsi="Times New Roman" w:cs="Times New Roman"/>
            <w:sz w:val="21"/>
            <w:szCs w:val="21"/>
          </w:rPr>
          <w:t xml:space="preserve">The </w:t>
        </w:r>
      </w:ins>
      <w:r>
        <w:rPr>
          <w:rFonts w:ascii="Times New Roman" w:hAnsi="Times New Roman" w:cs="Times New Roman"/>
          <w:sz w:val="21"/>
          <w:szCs w:val="21"/>
        </w:rPr>
        <w:t>post-earthquake water demands of those facilities can be calculated by their volumes and unit water demand quotas</w:t>
      </w:r>
      <w:bookmarkEnd w:id="305"/>
      <w:bookmarkEnd w:id="306"/>
      <w:r>
        <w:rPr>
          <w:rFonts w:ascii="Times New Roman" w:hAnsi="Times New Roman" w:cs="Times New Roman"/>
          <w:sz w:val="21"/>
          <w:szCs w:val="21"/>
        </w:rPr>
        <w:t xml:space="preserve">. </w:t>
      </w:r>
      <w:del w:id="308" w:author="Editor" w:date="2016-02-10T20:23:00Z">
        <w:r>
          <w:rPr>
            <w:rFonts w:ascii="Times New Roman" w:hAnsi="Times New Roman" w:cs="Times New Roman"/>
            <w:sz w:val="21"/>
            <w:szCs w:val="21"/>
          </w:rPr>
          <w:delText xml:space="preserve">For </w:delText>
        </w:r>
      </w:del>
      <w:ins w:id="309" w:author="Editor" w:date="2016-02-10T20:23:00Z">
        <w:r>
          <w:rPr>
            <w:rFonts w:ascii="Times New Roman" w:hAnsi="Times New Roman" w:cs="Times New Roman"/>
            <w:sz w:val="21"/>
            <w:szCs w:val="21"/>
          </w:rPr>
          <w:t xml:space="preserve">In </w:t>
        </w:r>
      </w:ins>
      <w:r>
        <w:rPr>
          <w:rFonts w:ascii="Times New Roman" w:hAnsi="Times New Roman" w:cs="Times New Roman"/>
          <w:sz w:val="21"/>
          <w:szCs w:val="21"/>
        </w:rPr>
        <w:t>the “land type” method, the type of construction land, plann</w:t>
      </w:r>
      <w:ins w:id="310" w:author="Editor" w:date="2016-02-10T20:23:00Z">
        <w:r>
          <w:rPr>
            <w:rFonts w:ascii="Times New Roman" w:hAnsi="Times New Roman" w:cs="Times New Roman"/>
            <w:sz w:val="21"/>
            <w:szCs w:val="21"/>
          </w:rPr>
          <w:t>ed</w:t>
        </w:r>
      </w:ins>
      <w:del w:id="311" w:author="Editor" w:date="2016-02-10T20:23:00Z">
        <w:r>
          <w:rPr>
            <w:rFonts w:ascii="Times New Roman" w:hAnsi="Times New Roman" w:cs="Times New Roman"/>
            <w:sz w:val="21"/>
            <w:szCs w:val="21"/>
          </w:rPr>
          <w:delText>ing</w:delText>
        </w:r>
      </w:del>
      <w:r>
        <w:rPr>
          <w:rFonts w:ascii="Times New Roman" w:hAnsi="Times New Roman" w:cs="Times New Roman"/>
          <w:sz w:val="21"/>
          <w:szCs w:val="21"/>
        </w:rPr>
        <w:t xml:space="preserve"> or existing, is partitioned by urban planning</w:t>
      </w:r>
      <w:ins w:id="312" w:author="Editor" w:date="2016-02-10T20:23:00Z">
        <w:r>
          <w:rPr>
            <w:rFonts w:ascii="Times New Roman" w:hAnsi="Times New Roman" w:cs="Times New Roman"/>
            <w:sz w:val="21"/>
            <w:szCs w:val="21"/>
          </w:rPr>
          <w:t>.</w:t>
        </w:r>
      </w:ins>
      <w:del w:id="313" w:author="Editor" w:date="2016-02-10T20:23:00Z">
        <w:r>
          <w:rPr>
            <w:rFonts w:ascii="Times New Roman" w:hAnsi="Times New Roman" w:cs="Times New Roman"/>
            <w:sz w:val="21"/>
            <w:szCs w:val="21"/>
          </w:rPr>
          <w:delText>,</w:delText>
        </w:r>
      </w:del>
      <w:r>
        <w:rPr>
          <w:rFonts w:ascii="Times New Roman" w:hAnsi="Times New Roman" w:cs="Times New Roman"/>
          <w:sz w:val="21"/>
          <w:szCs w:val="21"/>
        </w:rPr>
        <w:t xml:space="preserve"> </w:t>
      </w:r>
      <w:del w:id="314" w:author="Editor" w:date="2016-02-10T20:23:00Z">
        <w:r>
          <w:rPr>
            <w:rFonts w:ascii="Times New Roman" w:hAnsi="Times New Roman" w:cs="Times New Roman"/>
            <w:sz w:val="21"/>
            <w:szCs w:val="21"/>
          </w:rPr>
          <w:delText>t</w:delText>
        </w:r>
      </w:del>
      <w:ins w:id="315" w:author="Editor" w:date="2016-02-10T20:23:00Z">
        <w:r>
          <w:rPr>
            <w:rFonts w:ascii="Times New Roman" w:hAnsi="Times New Roman" w:cs="Times New Roman"/>
            <w:sz w:val="21"/>
            <w:szCs w:val="21"/>
          </w:rPr>
          <w:t>T</w:t>
        </w:r>
      </w:ins>
      <w:r>
        <w:rPr>
          <w:rFonts w:ascii="Times New Roman" w:hAnsi="Times New Roman" w:cs="Times New Roman"/>
          <w:sz w:val="21"/>
          <w:szCs w:val="21"/>
        </w:rPr>
        <w:t xml:space="preserve">he locations and service areas of user nodes are assumed </w:t>
      </w:r>
      <w:ins w:id="316" w:author="Editor" w:date="2016-02-10T20:24:00Z">
        <w:r>
          <w:rPr>
            <w:rFonts w:ascii="Times New Roman" w:hAnsi="Times New Roman" w:cs="Times New Roman"/>
            <w:sz w:val="21"/>
            <w:szCs w:val="21"/>
          </w:rPr>
          <w:t xml:space="preserve">to be </w:t>
        </w:r>
      </w:ins>
      <w:r>
        <w:rPr>
          <w:rFonts w:ascii="Times New Roman" w:hAnsi="Times New Roman" w:cs="Times New Roman"/>
          <w:sz w:val="21"/>
          <w:szCs w:val="21"/>
        </w:rPr>
        <w:t xml:space="preserve">determined by the WDS project planning of water works. </w:t>
      </w:r>
      <w:ins w:id="317" w:author="Editor" w:date="2016-02-10T20:24:00Z">
        <w:r>
          <w:rPr>
            <w:rFonts w:ascii="Times New Roman" w:hAnsi="Times New Roman" w:cs="Times New Roman"/>
            <w:sz w:val="21"/>
            <w:szCs w:val="21"/>
          </w:rPr>
          <w:t xml:space="preserve">The </w:t>
        </w:r>
      </w:ins>
      <w:del w:id="318" w:author="Editor" w:date="2016-02-10T20:24:00Z">
        <w:r>
          <w:rPr>
            <w:rFonts w:ascii="Times New Roman" w:hAnsi="Times New Roman" w:cs="Times New Roman"/>
            <w:sz w:val="21"/>
            <w:szCs w:val="21"/>
          </w:rPr>
          <w:delText>P</w:delText>
        </w:r>
      </w:del>
      <w:ins w:id="319" w:author="Editor" w:date="2016-02-10T20:24:00Z">
        <w:r>
          <w:rPr>
            <w:rFonts w:ascii="Times New Roman" w:hAnsi="Times New Roman" w:cs="Times New Roman"/>
            <w:sz w:val="21"/>
            <w:szCs w:val="21"/>
          </w:rPr>
          <w:t>p</w:t>
        </w:r>
      </w:ins>
      <w:r>
        <w:rPr>
          <w:rFonts w:ascii="Times New Roman" w:hAnsi="Times New Roman" w:cs="Times New Roman"/>
          <w:sz w:val="21"/>
          <w:szCs w:val="21"/>
        </w:rPr>
        <w:t>ost-earthquake water demands of different lands can be calculated by their areas and unit water demand quotas</w:t>
      </w:r>
      <w:ins w:id="320" w:author="Editor" w:date="2016-02-10T20:24:00Z">
        <w:r>
          <w:rPr>
            <w:rFonts w:ascii="Times New Roman" w:hAnsi="Times New Roman" w:cs="Times New Roman"/>
            <w:sz w:val="21"/>
            <w:szCs w:val="21"/>
          </w:rPr>
          <w:t>,</w:t>
        </w:r>
      </w:ins>
      <w:r>
        <w:rPr>
          <w:rFonts w:ascii="Times New Roman" w:hAnsi="Times New Roman" w:cs="Times New Roman"/>
          <w:sz w:val="21"/>
          <w:szCs w:val="21"/>
        </w:rPr>
        <w:t xml:space="preserve"> considering adjustment for post-earthquake function. After the location and volume determination of facilities or lands, the post-earthquake water demand of user nodes can be calculated by expression (</w:t>
      </w:r>
      <w:r>
        <w:rPr>
          <w:rFonts w:ascii="Times New Roman" w:hAnsi="Times New Roman" w:cs="Times New Roman"/>
          <w:color w:val="0000FF"/>
          <w:sz w:val="21"/>
          <w:szCs w:val="21"/>
        </w:rPr>
        <w:t>1</w:t>
      </w:r>
      <w:r>
        <w:rPr>
          <w:rFonts w:ascii="Times New Roman" w:hAnsi="Times New Roman" w:cs="Times New Roman"/>
          <w:sz w:val="21"/>
          <w:szCs w:val="21"/>
        </w:rPr>
        <w:t xml:space="preserve">). </w:t>
      </w:r>
    </w:p>
    <w:bookmarkEnd w:id="298"/>
    <w:bookmarkEnd w:id="299"/>
    <w:p>
      <w:pPr>
        <w:wordWrap w:val="0"/>
        <w:jc w:val="right"/>
        <w:rPr>
          <w:rFonts w:ascii="Times New Roman" w:hAnsi="Times New Roman" w:cs="Times New Roman"/>
          <w:kern w:val="0"/>
          <w:sz w:val="21"/>
          <w:szCs w:val="21"/>
        </w:rPr>
      </w:pPr>
      <w:r>
        <w:rPr>
          <w:rFonts w:ascii="Times New Roman" w:hAnsi="Times New Roman" w:cs="Times New Roman"/>
          <w:position w:val="-58"/>
          <w:sz w:val="21"/>
          <w:szCs w:val="21"/>
        </w:rPr>
        <w:object w:dxaOrig="4300" w:dyaOrig="1260">
          <v:shape id="_x0000_i1025" type="#_x0000_t75" style="width:210.75pt;height:65.25pt" o:ole="">
            <v:imagedata r:id="rId7" o:title=""/>
          </v:shape>
          <o:OLEObject Type="Embed" ProgID="Equation.DSMT4" ShapeID="_x0000_i1025" DrawAspect="Content" ObjectID="_1517292094" r:id="rId8"/>
        </w:object>
      </w:r>
      <w:r>
        <w:rPr>
          <w:rFonts w:ascii="Times New Roman" w:hAnsi="Times New Roman" w:cs="Times New Roman"/>
          <w:sz w:val="21"/>
          <w:szCs w:val="21"/>
        </w:rPr>
        <w:t xml:space="preserve">                         (1)</w:t>
      </w:r>
    </w:p>
    <w:p>
      <w:pPr>
        <w:rPr>
          <w:rFonts w:ascii="Times New Roman" w:hAnsi="Times New Roman" w:cs="Times New Roman"/>
          <w:bCs/>
          <w:sz w:val="21"/>
          <w:szCs w:val="21"/>
        </w:rPr>
      </w:pPr>
      <w:bookmarkStart w:id="321" w:name="OLE_LINK198"/>
      <w:bookmarkStart w:id="322" w:name="OLE_LINK199"/>
      <w:del w:id="323" w:author="Editor" w:date="2016-02-10T20:24:00Z">
        <w:r>
          <w:rPr>
            <w:rFonts w:ascii="Times New Roman" w:hAnsi="Times New Roman" w:cs="Times New Roman"/>
            <w:sz w:val="21"/>
            <w:szCs w:val="21"/>
          </w:rPr>
          <w:delText>W</w:delText>
        </w:r>
      </w:del>
      <w:proofErr w:type="gramStart"/>
      <w:ins w:id="324" w:author="Editor" w:date="2016-02-10T20:24:00Z">
        <w:r>
          <w:rPr>
            <w:rFonts w:ascii="Times New Roman" w:hAnsi="Times New Roman" w:cs="Times New Roman"/>
            <w:sz w:val="21"/>
            <w:szCs w:val="21"/>
          </w:rPr>
          <w:t>w</w:t>
        </w:r>
      </w:ins>
      <w:r>
        <w:rPr>
          <w:rFonts w:ascii="Times New Roman" w:hAnsi="Times New Roman" w:cs="Times New Roman"/>
          <w:sz w:val="21"/>
          <w:szCs w:val="21"/>
        </w:rPr>
        <w:t>here</w:t>
      </w:r>
      <w:proofErr w:type="gramEnd"/>
      <w:r>
        <w:rPr>
          <w:rFonts w:ascii="Times New Roman" w:hAnsi="Times New Roman" w:cs="Times New Roman"/>
          <w:sz w:val="21"/>
          <w:szCs w:val="21"/>
        </w:rPr>
        <w:t xml:space="preserve"> </w:t>
      </w:r>
      <w:r>
        <w:rPr>
          <w:rFonts w:ascii="Times New Roman" w:hAnsi="Times New Roman" w:cs="Times New Roman"/>
          <w:i/>
          <w:sz w:val="21"/>
          <w:szCs w:val="21"/>
        </w:rPr>
        <w:t>Q</w:t>
      </w:r>
      <w:r>
        <w:rPr>
          <w:rFonts w:ascii="Times New Roman" w:hAnsi="Times New Roman" w:cs="Times New Roman"/>
          <w:i/>
          <w:sz w:val="21"/>
          <w:szCs w:val="21"/>
          <w:vertAlign w:val="subscript"/>
        </w:rPr>
        <w:t>i</w:t>
      </w:r>
      <w:r>
        <w:rPr>
          <w:rFonts w:ascii="Times New Roman" w:hAnsi="Times New Roman" w:cs="Times New Roman"/>
          <w:i/>
          <w:sz w:val="21"/>
          <w:szCs w:val="21"/>
          <w:vertAlign w:val="superscript"/>
        </w:rPr>
        <w:t>*</w:t>
      </w:r>
      <w:r>
        <w:rPr>
          <w:rFonts w:ascii="Times New Roman" w:hAnsi="Times New Roman" w:cs="Times New Roman"/>
          <w:sz w:val="21"/>
          <w:szCs w:val="21"/>
        </w:rPr>
        <w:t xml:space="preserve"> is the post-earthquake water demand of user node </w:t>
      </w:r>
      <w:r>
        <w:rPr>
          <w:rFonts w:ascii="Times New Roman" w:hAnsi="Times New Roman" w:cs="Times New Roman"/>
          <w:i/>
          <w:sz w:val="21"/>
          <w:szCs w:val="21"/>
        </w:rPr>
        <w:t>i</w:t>
      </w:r>
      <w:r>
        <w:rPr>
          <w:rFonts w:ascii="Times New Roman" w:hAnsi="Times New Roman" w:cs="Times New Roman"/>
          <w:sz w:val="21"/>
          <w:szCs w:val="21"/>
        </w:rPr>
        <w:t xml:space="preserve">, </w:t>
      </w:r>
      <w:bookmarkStart w:id="325" w:name="OLE_LINK53"/>
      <w:bookmarkStart w:id="326" w:name="OLE_LINK54"/>
      <w:bookmarkStart w:id="327" w:name="OLE_LINK50"/>
      <w:bookmarkStart w:id="328" w:name="OLE_LINK51"/>
      <w:bookmarkStart w:id="329" w:name="OLE_LINK52"/>
      <w:r>
        <w:rPr>
          <w:rFonts w:ascii="Times New Roman" w:hAnsi="Times New Roman" w:cs="Times New Roman"/>
          <w:sz w:val="21"/>
          <w:szCs w:val="21"/>
        </w:rPr>
        <w:t xml:space="preserve">which </w:t>
      </w:r>
      <w:del w:id="330" w:author="Editor" w:date="2016-02-11T09:13:00Z">
        <w:r>
          <w:rPr>
            <w:rFonts w:ascii="Times New Roman" w:hAnsi="Times New Roman" w:cs="Times New Roman"/>
            <w:sz w:val="21"/>
            <w:szCs w:val="21"/>
          </w:rPr>
          <w:delText xml:space="preserve"> </w:delText>
        </w:r>
      </w:del>
      <w:r>
        <w:rPr>
          <w:rFonts w:ascii="Times New Roman" w:hAnsi="Times New Roman" w:cs="Times New Roman"/>
          <w:sz w:val="21"/>
          <w:szCs w:val="21"/>
        </w:rPr>
        <w:t xml:space="preserve">is the sum of sub-indexes </w:t>
      </w:r>
      <w:bookmarkStart w:id="331" w:name="OLE_LINK116"/>
      <w:bookmarkStart w:id="332" w:name="OLE_LINK117"/>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k</w:t>
      </w:r>
      <w:r>
        <w:rPr>
          <w:rFonts w:ascii="Times New Roman" w:hAnsi="Times New Roman" w:cs="Times New Roman"/>
          <w:sz w:val="21"/>
          <w:szCs w:val="21"/>
        </w:rPr>
        <w:t>(</w:t>
      </w:r>
      <w:r>
        <w:rPr>
          <w:rFonts w:ascii="Times New Roman" w:hAnsi="Times New Roman" w:cs="Times New Roman"/>
          <w:i/>
          <w:sz w:val="21"/>
          <w:szCs w:val="21"/>
        </w:rPr>
        <w:t>i</w:t>
      </w:r>
      <w:r>
        <w:rPr>
          <w:rFonts w:ascii="Times New Roman" w:hAnsi="Times New Roman" w:cs="Times New Roman"/>
          <w:sz w:val="21"/>
          <w:szCs w:val="21"/>
        </w:rPr>
        <w:t>)</w:t>
      </w:r>
      <w:bookmarkStart w:id="333" w:name="OLE_LINK57"/>
      <w:bookmarkStart w:id="334" w:name="OLE_LINK58"/>
      <w:bookmarkEnd w:id="331"/>
      <w:bookmarkEnd w:id="332"/>
      <w:r>
        <w:rPr>
          <w:rFonts w:ascii="Times New Roman" w:hAnsi="Times New Roman" w:cs="Times New Roman"/>
          <w:i/>
          <w:sz w:val="21"/>
          <w:szCs w:val="21"/>
        </w:rPr>
        <w:t xml:space="preserve">. </w:t>
      </w:r>
      <w:proofErr w:type="gramStart"/>
      <w:r>
        <w:rPr>
          <w:rFonts w:ascii="Times New Roman" w:hAnsi="Times New Roman" w:cs="Times New Roman"/>
          <w:bCs/>
          <w:i/>
          <w:sz w:val="21"/>
          <w:szCs w:val="21"/>
        </w:rPr>
        <w:t>m</w:t>
      </w:r>
      <w:r>
        <w:rPr>
          <w:rFonts w:ascii="Times New Roman" w:hAnsi="Times New Roman" w:cs="Times New Roman"/>
          <w:bCs/>
          <w:i/>
          <w:sz w:val="21"/>
          <w:szCs w:val="21"/>
          <w:vertAlign w:val="subscript"/>
        </w:rPr>
        <w:t>k</w:t>
      </w:r>
      <w:r>
        <w:rPr>
          <w:rFonts w:ascii="Times New Roman" w:hAnsi="Times New Roman" w:cs="Times New Roman"/>
          <w:bCs/>
          <w:sz w:val="21"/>
          <w:szCs w:val="21"/>
        </w:rPr>
        <w:t>(</w:t>
      </w:r>
      <w:proofErr w:type="gramEnd"/>
      <w:r>
        <w:rPr>
          <w:rFonts w:ascii="Times New Roman" w:hAnsi="Times New Roman" w:cs="Times New Roman"/>
          <w:bCs/>
          <w:i/>
          <w:sz w:val="21"/>
          <w:szCs w:val="21"/>
        </w:rPr>
        <w:t>i</w:t>
      </w:r>
      <w:r>
        <w:rPr>
          <w:rFonts w:ascii="Times New Roman" w:hAnsi="Times New Roman" w:cs="Times New Roman"/>
          <w:bCs/>
          <w:sz w:val="21"/>
          <w:szCs w:val="21"/>
        </w:rPr>
        <w:t xml:space="preserve">) </w:t>
      </w:r>
      <w:bookmarkEnd w:id="333"/>
      <w:bookmarkEnd w:id="334"/>
      <w:r>
        <w:rPr>
          <w:rFonts w:ascii="Times New Roman" w:hAnsi="Times New Roman" w:cs="Times New Roman"/>
          <w:bCs/>
          <w:sz w:val="21"/>
          <w:szCs w:val="21"/>
        </w:rPr>
        <w:t xml:space="preserve">is the number of facilities </w:t>
      </w:r>
      <w:ins w:id="335" w:author="Editor" w:date="2016-02-11T09:13:00Z">
        <w:r>
          <w:rPr>
            <w:rFonts w:ascii="Times New Roman" w:hAnsi="Times New Roman" w:cs="Times New Roman"/>
            <w:bCs/>
            <w:sz w:val="21"/>
            <w:szCs w:val="21"/>
          </w:rPr>
          <w:t xml:space="preserve">that </w:t>
        </w:r>
      </w:ins>
      <w:r>
        <w:rPr>
          <w:rFonts w:ascii="Times New Roman" w:hAnsi="Times New Roman" w:cs="Times New Roman"/>
          <w:bCs/>
          <w:sz w:val="21"/>
          <w:szCs w:val="21"/>
        </w:rPr>
        <w:t xml:space="preserve">correspond to </w:t>
      </w:r>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k</w:t>
      </w:r>
      <w:r>
        <w:rPr>
          <w:rFonts w:ascii="Times New Roman" w:hAnsi="Times New Roman" w:cs="Times New Roman"/>
          <w:sz w:val="21"/>
          <w:szCs w:val="21"/>
        </w:rPr>
        <w:t>(</w:t>
      </w:r>
      <w:r>
        <w:rPr>
          <w:rFonts w:ascii="Times New Roman" w:hAnsi="Times New Roman" w:cs="Times New Roman"/>
          <w:i/>
          <w:sz w:val="21"/>
          <w:szCs w:val="21"/>
        </w:rPr>
        <w:t>i</w:t>
      </w:r>
      <w:r>
        <w:rPr>
          <w:rFonts w:ascii="Times New Roman" w:hAnsi="Times New Roman" w:cs="Times New Roman"/>
          <w:sz w:val="21"/>
          <w:szCs w:val="21"/>
        </w:rPr>
        <w:t>)</w:t>
      </w:r>
      <w:r>
        <w:rPr>
          <w:rFonts w:ascii="Times New Roman" w:hAnsi="Times New Roman" w:cs="Times New Roman"/>
          <w:bCs/>
          <w:sz w:val="21"/>
          <w:szCs w:val="21"/>
        </w:rPr>
        <w:t xml:space="preserve">, </w:t>
      </w:r>
      <w:r>
        <w:rPr>
          <w:rFonts w:ascii="Times New Roman" w:hAnsi="Times New Roman" w:cs="Times New Roman"/>
          <w:bCs/>
          <w:i/>
          <w:sz w:val="21"/>
          <w:szCs w:val="21"/>
        </w:rPr>
        <w:t>V</w:t>
      </w:r>
      <w:r>
        <w:rPr>
          <w:rFonts w:ascii="Times New Roman" w:hAnsi="Times New Roman" w:cs="Times New Roman"/>
          <w:bCs/>
          <w:i/>
          <w:sz w:val="21"/>
          <w:szCs w:val="21"/>
          <w:vertAlign w:val="subscript"/>
        </w:rPr>
        <w:t>ij</w:t>
      </w:r>
      <w:ins w:id="336" w:author="Editor" w:date="2016-02-11T09:13:00Z">
        <w:r>
          <w:rPr>
            <w:rFonts w:ascii="Times New Roman" w:hAnsi="Times New Roman" w:cs="Times New Roman"/>
            <w:bCs/>
            <w:i/>
            <w:sz w:val="21"/>
            <w:szCs w:val="21"/>
            <w:vertAlign w:val="subscript"/>
          </w:rPr>
          <w:t xml:space="preserve"> </w:t>
        </w:r>
      </w:ins>
      <w:r>
        <w:rPr>
          <w:rFonts w:ascii="Times New Roman" w:hAnsi="Times New Roman" w:cs="Times New Roman"/>
          <w:bCs/>
          <w:sz w:val="21"/>
          <w:szCs w:val="21"/>
        </w:rPr>
        <w:t xml:space="preserve">is the volume of facility </w:t>
      </w:r>
      <w:r>
        <w:rPr>
          <w:rFonts w:ascii="Times New Roman" w:hAnsi="Times New Roman" w:cs="Times New Roman"/>
          <w:bCs/>
          <w:i/>
          <w:sz w:val="21"/>
          <w:szCs w:val="21"/>
        </w:rPr>
        <w:t>j</w:t>
      </w:r>
      <w:r>
        <w:rPr>
          <w:rFonts w:ascii="Times New Roman" w:hAnsi="Times New Roman" w:cs="Times New Roman"/>
          <w:bCs/>
          <w:sz w:val="21"/>
          <w:szCs w:val="21"/>
        </w:rPr>
        <w:t xml:space="preserve">, </w:t>
      </w:r>
      <w:r>
        <w:rPr>
          <w:rFonts w:ascii="Times New Roman" w:hAnsi="Times New Roman" w:cs="Times New Roman"/>
          <w:bCs/>
          <w:i/>
          <w:sz w:val="21"/>
          <w:szCs w:val="21"/>
        </w:rPr>
        <w:t>g</w:t>
      </w:r>
      <w:r>
        <w:rPr>
          <w:rFonts w:ascii="Times New Roman" w:hAnsi="Times New Roman" w:cs="Times New Roman"/>
          <w:bCs/>
          <w:i/>
          <w:sz w:val="21"/>
          <w:szCs w:val="21"/>
          <w:vertAlign w:val="subscript"/>
        </w:rPr>
        <w:t>j</w:t>
      </w:r>
      <w:r>
        <w:rPr>
          <w:rFonts w:ascii="Times New Roman" w:hAnsi="Times New Roman" w:cs="Times New Roman"/>
          <w:bCs/>
          <w:sz w:val="21"/>
          <w:szCs w:val="21"/>
        </w:rPr>
        <w:t xml:space="preserve"> is the unit water demand of facility </w:t>
      </w:r>
      <w:r>
        <w:rPr>
          <w:rFonts w:ascii="Times New Roman" w:hAnsi="Times New Roman" w:cs="Times New Roman"/>
          <w:bCs/>
          <w:i/>
          <w:sz w:val="21"/>
          <w:szCs w:val="21"/>
        </w:rPr>
        <w:t>j</w:t>
      </w:r>
      <w:del w:id="337" w:author="Editor" w:date="2016-02-11T09:13:00Z">
        <w:r>
          <w:rPr>
            <w:rFonts w:ascii="Times New Roman" w:hAnsi="Times New Roman" w:cs="Times New Roman"/>
            <w:bCs/>
            <w:sz w:val="21"/>
            <w:szCs w:val="21"/>
          </w:rPr>
          <w:delText>.</w:delText>
        </w:r>
      </w:del>
      <w:ins w:id="338" w:author="Editor" w:date="2016-02-11T09:14:00Z">
        <w:r>
          <w:rPr>
            <w:rFonts w:ascii="Times New Roman" w:hAnsi="Times New Roman" w:cs="Times New Roman"/>
            <w:bCs/>
            <w:sz w:val="21"/>
            <w:szCs w:val="21"/>
          </w:rPr>
          <w:t>,</w:t>
        </w:r>
      </w:ins>
      <w:r>
        <w:rPr>
          <w:rFonts w:ascii="Times New Roman" w:hAnsi="Times New Roman" w:cs="Times New Roman"/>
          <w:bCs/>
          <w:sz w:val="21"/>
          <w:szCs w:val="21"/>
        </w:rPr>
        <w:t xml:space="preserve"> </w:t>
      </w:r>
      <w:ins w:id="339" w:author="Editor" w:date="2016-02-11T09:14:00Z">
        <w:r>
          <w:rPr>
            <w:rFonts w:ascii="Times New Roman" w:hAnsi="Times New Roman" w:cs="Times New Roman"/>
            <w:bCs/>
            <w:sz w:val="21"/>
            <w:szCs w:val="21"/>
          </w:rPr>
          <w:t xml:space="preserve">and </w:t>
        </w:r>
      </w:ins>
      <w:r>
        <w:rPr>
          <w:rFonts w:ascii="Times New Roman" w:hAnsi="Times New Roman" w:cs="Times New Roman"/>
          <w:i/>
          <w:sz w:val="21"/>
          <w:szCs w:val="21"/>
        </w:rPr>
        <w:t>n</w:t>
      </w:r>
      <w:bookmarkEnd w:id="325"/>
      <w:bookmarkEnd w:id="326"/>
      <w:r>
        <w:rPr>
          <w:rFonts w:ascii="Times New Roman" w:hAnsi="Times New Roman" w:cs="Times New Roman"/>
          <w:i/>
          <w:sz w:val="21"/>
          <w:szCs w:val="21"/>
          <w:vertAlign w:val="subscript"/>
        </w:rPr>
        <w:t>k</w:t>
      </w:r>
      <w:r>
        <w:rPr>
          <w:rFonts w:ascii="Times New Roman" w:hAnsi="Times New Roman" w:cs="Times New Roman"/>
          <w:sz w:val="21"/>
          <w:szCs w:val="21"/>
        </w:rPr>
        <w:t>(</w:t>
      </w:r>
      <w:r>
        <w:rPr>
          <w:rFonts w:ascii="Times New Roman" w:hAnsi="Times New Roman" w:cs="Times New Roman"/>
          <w:i/>
          <w:sz w:val="21"/>
          <w:szCs w:val="21"/>
        </w:rPr>
        <w:t>i</w:t>
      </w:r>
      <w:r>
        <w:rPr>
          <w:rFonts w:ascii="Times New Roman" w:hAnsi="Times New Roman" w:cs="Times New Roman"/>
          <w:sz w:val="21"/>
          <w:szCs w:val="21"/>
        </w:rPr>
        <w:t xml:space="preserve">) </w:t>
      </w:r>
      <w:bookmarkEnd w:id="327"/>
      <w:bookmarkEnd w:id="328"/>
      <w:bookmarkEnd w:id="329"/>
      <w:r>
        <w:rPr>
          <w:rFonts w:ascii="Times New Roman" w:hAnsi="Times New Roman" w:cs="Times New Roman"/>
          <w:sz w:val="21"/>
          <w:szCs w:val="21"/>
        </w:rPr>
        <w:t xml:space="preserve">is the number of land types </w:t>
      </w:r>
      <w:ins w:id="340" w:author="Editor" w:date="2016-02-11T09:14:00Z">
        <w:r>
          <w:rPr>
            <w:rFonts w:ascii="Times New Roman" w:hAnsi="Times New Roman" w:cs="Times New Roman"/>
            <w:sz w:val="21"/>
            <w:szCs w:val="21"/>
          </w:rPr>
          <w:t>that</w:t>
        </w:r>
      </w:ins>
      <w:r>
        <w:rPr>
          <w:rFonts w:ascii="Times New Roman" w:hAnsi="Times New Roman" w:cs="Times New Roman"/>
          <w:i/>
          <w:sz w:val="21"/>
          <w:szCs w:val="21"/>
        </w:rPr>
        <w:t xml:space="preserve"> </w:t>
      </w:r>
      <w:r>
        <w:rPr>
          <w:rFonts w:ascii="Times New Roman" w:hAnsi="Times New Roman" w:cs="Times New Roman"/>
          <w:sz w:val="21"/>
          <w:szCs w:val="21"/>
        </w:rPr>
        <w:t xml:space="preserve">correspond to </w:t>
      </w:r>
      <w:bookmarkStart w:id="341" w:name="OLE_LINK121"/>
      <w:bookmarkStart w:id="342" w:name="OLE_LINK122"/>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k</w:t>
      </w:r>
      <w:r>
        <w:rPr>
          <w:rFonts w:ascii="Times New Roman" w:hAnsi="Times New Roman" w:cs="Times New Roman"/>
          <w:sz w:val="21"/>
          <w:szCs w:val="21"/>
        </w:rPr>
        <w:t>(</w:t>
      </w:r>
      <w:r>
        <w:rPr>
          <w:rFonts w:ascii="Times New Roman" w:hAnsi="Times New Roman" w:cs="Times New Roman"/>
          <w:i/>
          <w:sz w:val="21"/>
          <w:szCs w:val="21"/>
        </w:rPr>
        <w:t>i</w:t>
      </w:r>
      <w:r>
        <w:rPr>
          <w:rFonts w:ascii="Times New Roman" w:hAnsi="Times New Roman" w:cs="Times New Roman"/>
          <w:sz w:val="21"/>
          <w:szCs w:val="21"/>
        </w:rPr>
        <w:t>)</w:t>
      </w:r>
      <w:bookmarkEnd w:id="341"/>
      <w:bookmarkEnd w:id="342"/>
      <w:ins w:id="343" w:author="Editor" w:date="2016-02-11T09:14:00Z">
        <w:r>
          <w:rPr>
            <w:rFonts w:ascii="Times New Roman" w:hAnsi="Times New Roman" w:cs="Times New Roman"/>
            <w:sz w:val="21"/>
            <w:szCs w:val="21"/>
          </w:rPr>
          <w:t>.</w:t>
        </w:r>
      </w:ins>
      <w:del w:id="344" w:author="Editor" w:date="2016-02-11T09:14:00Z">
        <w:r>
          <w:rPr>
            <w:rFonts w:ascii="Times New Roman" w:hAnsi="Times New Roman" w:cs="Times New Roman"/>
            <w:sz w:val="21"/>
            <w:szCs w:val="21"/>
          </w:rPr>
          <w:delText>,</w:delText>
        </w:r>
      </w:del>
      <w:r>
        <w:rPr>
          <w:rFonts w:ascii="Times New Roman" w:hAnsi="Times New Roman" w:cs="Times New Roman"/>
          <w:sz w:val="21"/>
          <w:szCs w:val="21"/>
        </w:rPr>
        <w:t xml:space="preserve"> </w:t>
      </w:r>
      <w:bookmarkStart w:id="345" w:name="OLE_LINK55"/>
      <w:bookmarkStart w:id="346" w:name="OLE_LINK56"/>
      <w:r>
        <w:rPr>
          <w:rFonts w:ascii="Times New Roman" w:hAnsi="Times New Roman" w:cs="Times New Roman"/>
          <w:bCs/>
          <w:i/>
          <w:iCs/>
          <w:sz w:val="21"/>
          <w:szCs w:val="21"/>
        </w:rPr>
        <w:t>A</w:t>
      </w:r>
      <w:r>
        <w:rPr>
          <w:rFonts w:ascii="Times New Roman" w:hAnsi="Times New Roman" w:cs="Times New Roman"/>
          <w:bCs/>
          <w:i/>
          <w:iCs/>
          <w:sz w:val="21"/>
          <w:szCs w:val="21"/>
          <w:vertAlign w:val="subscript"/>
        </w:rPr>
        <w:t>ij</w:t>
      </w:r>
      <w:bookmarkEnd w:id="345"/>
      <w:bookmarkEnd w:id="346"/>
      <w:r>
        <w:rPr>
          <w:rFonts w:ascii="Times New Roman" w:hAnsi="Times New Roman" w:cs="Times New Roman"/>
          <w:bCs/>
          <w:sz w:val="21"/>
          <w:szCs w:val="21"/>
        </w:rPr>
        <w:t xml:space="preserve"> is the service area of land type </w:t>
      </w:r>
      <w:r>
        <w:rPr>
          <w:rFonts w:ascii="Times New Roman" w:hAnsi="Times New Roman" w:cs="Times New Roman"/>
          <w:bCs/>
          <w:i/>
          <w:iCs/>
          <w:sz w:val="21"/>
          <w:szCs w:val="21"/>
        </w:rPr>
        <w:t>j</w:t>
      </w:r>
      <w:r>
        <w:rPr>
          <w:rFonts w:ascii="Times New Roman" w:hAnsi="Times New Roman" w:cs="Times New Roman"/>
          <w:bCs/>
          <w:sz w:val="21"/>
          <w:szCs w:val="21"/>
        </w:rPr>
        <w:t xml:space="preserve">, </w:t>
      </w:r>
      <w:bookmarkStart w:id="347" w:name="OLE_LINK127"/>
      <w:bookmarkStart w:id="348" w:name="OLE_LINK128"/>
      <w:del w:id="349" w:author="Editor" w:date="2016-02-11T09:14:00Z">
        <w:r>
          <w:rPr>
            <w:rFonts w:ascii="Times New Roman" w:hAnsi="Times New Roman" w:cs="Times New Roman"/>
            <w:bCs/>
            <w:sz w:val="21"/>
            <w:szCs w:val="21"/>
          </w:rPr>
          <w:delText>a</w:delText>
        </w:r>
      </w:del>
      <w:ins w:id="350" w:author="Editor" w:date="2016-02-11T09:14:00Z">
        <w:r>
          <w:rPr>
            <w:rFonts w:ascii="Times New Roman" w:hAnsi="Times New Roman" w:cs="Times New Roman"/>
            <w:bCs/>
            <w:sz w:val="21"/>
            <w:szCs w:val="21"/>
          </w:rPr>
          <w:t>which can</w:t>
        </w:r>
      </w:ins>
      <w:r>
        <w:rPr>
          <w:rFonts w:ascii="Times New Roman" w:hAnsi="Times New Roman" w:cs="Times New Roman"/>
          <w:bCs/>
          <w:sz w:val="21"/>
          <w:szCs w:val="21"/>
        </w:rPr>
        <w:t xml:space="preserve"> feasibl</w:t>
      </w:r>
      <w:ins w:id="351" w:author="Editor" w:date="2016-02-11T09:14:00Z">
        <w:r>
          <w:rPr>
            <w:rFonts w:ascii="Times New Roman" w:hAnsi="Times New Roman" w:cs="Times New Roman"/>
            <w:bCs/>
            <w:sz w:val="21"/>
            <w:szCs w:val="21"/>
          </w:rPr>
          <w:t>y</w:t>
        </w:r>
      </w:ins>
      <w:del w:id="352" w:author="Editor" w:date="2016-02-11T09:14:00Z">
        <w:r>
          <w:rPr>
            <w:rFonts w:ascii="Times New Roman" w:hAnsi="Times New Roman" w:cs="Times New Roman"/>
            <w:bCs/>
            <w:sz w:val="21"/>
            <w:szCs w:val="21"/>
          </w:rPr>
          <w:delText>e way to</w:delText>
        </w:r>
      </w:del>
      <w:ins w:id="353" w:author="Editor" w:date="2016-02-11T09:14:00Z">
        <w:r>
          <w:rPr>
            <w:rFonts w:ascii="Times New Roman" w:hAnsi="Times New Roman" w:cs="Times New Roman"/>
            <w:bCs/>
            <w:sz w:val="21"/>
            <w:szCs w:val="21"/>
          </w:rPr>
          <w:t xml:space="preserve"> be</w:t>
        </w:r>
      </w:ins>
      <w:r>
        <w:rPr>
          <w:rFonts w:ascii="Times New Roman" w:hAnsi="Times New Roman" w:cs="Times New Roman"/>
          <w:bCs/>
          <w:sz w:val="21"/>
          <w:szCs w:val="21"/>
        </w:rPr>
        <w:t xml:space="preserve"> determine</w:t>
      </w:r>
      <w:ins w:id="354" w:author="Editor" w:date="2016-02-11T09:14:00Z">
        <w:r>
          <w:rPr>
            <w:rFonts w:ascii="Times New Roman" w:hAnsi="Times New Roman" w:cs="Times New Roman"/>
            <w:bCs/>
            <w:sz w:val="21"/>
            <w:szCs w:val="21"/>
          </w:rPr>
          <w:t>d</w:t>
        </w:r>
      </w:ins>
      <w:del w:id="355" w:author="Editor" w:date="2016-02-11T09:14:00Z">
        <w:r>
          <w:rPr>
            <w:rFonts w:ascii="Times New Roman" w:hAnsi="Times New Roman" w:cs="Times New Roman"/>
            <w:bCs/>
            <w:sz w:val="21"/>
            <w:szCs w:val="21"/>
          </w:rPr>
          <w:delText xml:space="preserve"> </w:delText>
        </w:r>
        <w:r>
          <w:rPr>
            <w:rFonts w:ascii="Times New Roman" w:hAnsi="Times New Roman" w:cs="Times New Roman"/>
            <w:bCs/>
            <w:i/>
            <w:iCs/>
            <w:sz w:val="21"/>
            <w:szCs w:val="21"/>
          </w:rPr>
          <w:delText>A</w:delText>
        </w:r>
        <w:r>
          <w:rPr>
            <w:rFonts w:ascii="Times New Roman" w:hAnsi="Times New Roman" w:cs="Times New Roman"/>
            <w:bCs/>
            <w:i/>
            <w:iCs/>
            <w:sz w:val="21"/>
            <w:szCs w:val="21"/>
            <w:vertAlign w:val="subscript"/>
          </w:rPr>
          <w:delText>ij</w:delText>
        </w:r>
        <w:r>
          <w:rPr>
            <w:rFonts w:ascii="Times New Roman" w:hAnsi="Times New Roman" w:cs="Times New Roman"/>
            <w:bCs/>
            <w:sz w:val="21"/>
            <w:szCs w:val="21"/>
          </w:rPr>
          <w:delText xml:space="preserve"> is to</w:delText>
        </w:r>
      </w:del>
      <w:ins w:id="356" w:author="Editor" w:date="2016-02-11T09:14:00Z">
        <w:r>
          <w:rPr>
            <w:rFonts w:ascii="Times New Roman" w:hAnsi="Times New Roman" w:cs="Times New Roman"/>
            <w:bCs/>
            <w:sz w:val="21"/>
            <w:szCs w:val="21"/>
          </w:rPr>
          <w:t xml:space="preserve"> by</w:t>
        </w:r>
      </w:ins>
      <w:r>
        <w:rPr>
          <w:rFonts w:ascii="Times New Roman" w:hAnsi="Times New Roman" w:cs="Times New Roman"/>
          <w:bCs/>
          <w:sz w:val="21"/>
          <w:szCs w:val="21"/>
        </w:rPr>
        <w:t xml:space="preserve"> construct</w:t>
      </w:r>
      <w:ins w:id="357" w:author="Editor" w:date="2016-02-11T09:14:00Z">
        <w:r>
          <w:rPr>
            <w:rFonts w:ascii="Times New Roman" w:hAnsi="Times New Roman" w:cs="Times New Roman"/>
            <w:bCs/>
            <w:sz w:val="21"/>
            <w:szCs w:val="21"/>
          </w:rPr>
          <w:t>ing</w:t>
        </w:r>
      </w:ins>
      <w:r>
        <w:rPr>
          <w:rFonts w:ascii="Times New Roman" w:hAnsi="Times New Roman" w:cs="Times New Roman"/>
          <w:bCs/>
          <w:sz w:val="21"/>
          <w:szCs w:val="21"/>
        </w:rPr>
        <w:t xml:space="preserve"> </w:t>
      </w:r>
      <w:del w:id="358" w:author="Editor" w:date="2016-02-11T09:16:00Z">
        <w:r>
          <w:rPr>
            <w:rFonts w:ascii="Times New Roman" w:hAnsi="Times New Roman" w:cs="Times New Roman"/>
            <w:bCs/>
            <w:sz w:val="21"/>
            <w:szCs w:val="21"/>
          </w:rPr>
          <w:delText>t</w:delText>
        </w:r>
      </w:del>
      <w:ins w:id="359" w:author="Editor" w:date="2016-02-11T09:16:00Z">
        <w:r>
          <w:rPr>
            <w:rFonts w:ascii="Times New Roman" w:hAnsi="Times New Roman" w:cs="Times New Roman"/>
            <w:bCs/>
            <w:sz w:val="21"/>
            <w:szCs w:val="21"/>
          </w:rPr>
          <w:t>T</w:t>
        </w:r>
      </w:ins>
      <w:r>
        <w:rPr>
          <w:rFonts w:ascii="Times New Roman" w:hAnsi="Times New Roman" w:cs="Times New Roman"/>
          <w:bCs/>
          <w:sz w:val="21"/>
          <w:szCs w:val="21"/>
        </w:rPr>
        <w:t xml:space="preserve">hiessen polygons of </w:t>
      </w:r>
      <w:ins w:id="360" w:author="Editor" w:date="2016-02-11T09:16:00Z">
        <w:r>
          <w:rPr>
            <w:rFonts w:ascii="Times New Roman" w:hAnsi="Times New Roman" w:cs="Times New Roman"/>
            <w:bCs/>
            <w:sz w:val="21"/>
            <w:szCs w:val="21"/>
          </w:rPr>
          <w:t xml:space="preserve">the </w:t>
        </w:r>
      </w:ins>
      <w:r>
        <w:rPr>
          <w:rFonts w:ascii="Times New Roman" w:hAnsi="Times New Roman" w:cs="Times New Roman"/>
          <w:bCs/>
          <w:sz w:val="21"/>
          <w:szCs w:val="21"/>
        </w:rPr>
        <w:t xml:space="preserve">user nodes in the map including </w:t>
      </w:r>
      <w:ins w:id="361" w:author="Editor" w:date="2016-02-11T09:16:00Z">
        <w:r>
          <w:rPr>
            <w:rFonts w:ascii="Times New Roman" w:hAnsi="Times New Roman" w:cs="Times New Roman"/>
            <w:bCs/>
            <w:sz w:val="21"/>
            <w:szCs w:val="21"/>
          </w:rPr>
          <w:t xml:space="preserve">the </w:t>
        </w:r>
      </w:ins>
      <w:r>
        <w:rPr>
          <w:rFonts w:ascii="Times New Roman" w:hAnsi="Times New Roman" w:cs="Times New Roman"/>
          <w:bCs/>
          <w:sz w:val="21"/>
          <w:szCs w:val="21"/>
        </w:rPr>
        <w:t xml:space="preserve">land types and locations of </w:t>
      </w:r>
      <w:ins w:id="362" w:author="Editor" w:date="2016-02-11T09:16:00Z">
        <w:r>
          <w:rPr>
            <w:rFonts w:ascii="Times New Roman" w:hAnsi="Times New Roman" w:cs="Times New Roman"/>
            <w:bCs/>
            <w:sz w:val="21"/>
            <w:szCs w:val="21"/>
          </w:rPr>
          <w:t xml:space="preserve">the </w:t>
        </w:r>
      </w:ins>
      <w:r>
        <w:rPr>
          <w:rFonts w:ascii="Times New Roman" w:hAnsi="Times New Roman" w:cs="Times New Roman"/>
          <w:bCs/>
          <w:sz w:val="21"/>
          <w:szCs w:val="21"/>
        </w:rPr>
        <w:t xml:space="preserve">user nodes. </w:t>
      </w:r>
      <w:proofErr w:type="gramStart"/>
      <w:r>
        <w:rPr>
          <w:rFonts w:ascii="Times New Roman" w:hAnsi="Times New Roman" w:cs="Times New Roman"/>
          <w:bCs/>
          <w:i/>
          <w:iCs/>
          <w:sz w:val="21"/>
          <w:szCs w:val="21"/>
        </w:rPr>
        <w:t>q</w:t>
      </w:r>
      <w:r>
        <w:rPr>
          <w:rFonts w:ascii="Times New Roman" w:hAnsi="Times New Roman" w:cs="Times New Roman"/>
          <w:bCs/>
          <w:i/>
          <w:iCs/>
          <w:sz w:val="21"/>
          <w:szCs w:val="21"/>
          <w:vertAlign w:val="subscript"/>
        </w:rPr>
        <w:t>j</w:t>
      </w:r>
      <w:proofErr w:type="gramEnd"/>
      <w:r>
        <w:rPr>
          <w:rFonts w:ascii="Times New Roman" w:hAnsi="Times New Roman" w:cs="Times New Roman"/>
          <w:bCs/>
          <w:sz w:val="21"/>
          <w:szCs w:val="21"/>
        </w:rPr>
        <w:t xml:space="preserve"> is the </w:t>
      </w:r>
      <w:bookmarkStart w:id="363" w:name="OLE_LINK123"/>
      <w:bookmarkStart w:id="364" w:name="OLE_LINK126"/>
      <w:r>
        <w:rPr>
          <w:rFonts w:ascii="Times New Roman" w:hAnsi="Times New Roman" w:cs="Times New Roman"/>
          <w:bCs/>
          <w:sz w:val="21"/>
          <w:szCs w:val="21"/>
        </w:rPr>
        <w:t>standard daily demand</w:t>
      </w:r>
      <w:bookmarkEnd w:id="347"/>
      <w:bookmarkEnd w:id="348"/>
      <w:bookmarkEnd w:id="363"/>
      <w:bookmarkEnd w:id="364"/>
      <w:r>
        <w:rPr>
          <w:rFonts w:ascii="Times New Roman" w:hAnsi="Times New Roman" w:cs="Times New Roman"/>
          <w:bCs/>
          <w:sz w:val="21"/>
          <w:szCs w:val="21"/>
        </w:rPr>
        <w:t xml:space="preserve"> of </w:t>
      </w:r>
      <w:bookmarkStart w:id="365" w:name="OLE_LINK43"/>
      <w:bookmarkStart w:id="366" w:name="OLE_LINK44"/>
      <w:r>
        <w:rPr>
          <w:rFonts w:ascii="Times New Roman" w:hAnsi="Times New Roman" w:cs="Times New Roman"/>
          <w:bCs/>
          <w:sz w:val="21"/>
          <w:szCs w:val="21"/>
        </w:rPr>
        <w:t xml:space="preserve">land type </w:t>
      </w:r>
      <w:r>
        <w:rPr>
          <w:rFonts w:ascii="Times New Roman" w:hAnsi="Times New Roman" w:cs="Times New Roman"/>
          <w:bCs/>
          <w:i/>
          <w:iCs/>
          <w:sz w:val="21"/>
          <w:szCs w:val="21"/>
        </w:rPr>
        <w:t>j</w:t>
      </w:r>
      <w:bookmarkEnd w:id="365"/>
      <w:bookmarkEnd w:id="366"/>
      <w:ins w:id="367" w:author="Editor" w:date="2016-02-11T09:16:00Z">
        <w:r>
          <w:rPr>
            <w:rFonts w:ascii="Times New Roman" w:hAnsi="Times New Roman" w:cs="Times New Roman"/>
            <w:bCs/>
            <w:iCs/>
            <w:sz w:val="21"/>
            <w:szCs w:val="21"/>
          </w:rPr>
          <w:t>,</w:t>
        </w:r>
      </w:ins>
      <w:r>
        <w:rPr>
          <w:rFonts w:ascii="Times New Roman" w:hAnsi="Times New Roman" w:cs="Times New Roman"/>
          <w:bCs/>
          <w:iCs/>
          <w:sz w:val="21"/>
          <w:szCs w:val="21"/>
        </w:rPr>
        <w:t xml:space="preserve"> provided by </w:t>
      </w:r>
      <w:ins w:id="368" w:author="Editor" w:date="2016-02-11T09:16:00Z">
        <w:r>
          <w:rPr>
            <w:rFonts w:ascii="Times New Roman" w:hAnsi="Times New Roman" w:cs="Times New Roman"/>
            <w:bCs/>
            <w:iCs/>
            <w:sz w:val="21"/>
            <w:szCs w:val="21"/>
          </w:rPr>
          <w:t xml:space="preserve">the </w:t>
        </w:r>
      </w:ins>
      <w:r>
        <w:rPr>
          <w:rFonts w:ascii="Times New Roman" w:hAnsi="Times New Roman" w:cs="Times New Roman"/>
          <w:kern w:val="0"/>
          <w:sz w:val="21"/>
          <w:szCs w:val="21"/>
        </w:rPr>
        <w:t>Chinese code for urban water supply engineering planning (</w:t>
      </w:r>
      <w:r>
        <w:rPr>
          <w:rFonts w:ascii="Times New Roman" w:hAnsi="Times New Roman" w:cs="Times New Roman"/>
          <w:color w:val="0000FF"/>
          <w:kern w:val="0"/>
          <w:sz w:val="21"/>
          <w:szCs w:val="21"/>
        </w:rPr>
        <w:t>GB50282 1998</w:t>
      </w:r>
      <w:r>
        <w:rPr>
          <w:rFonts w:ascii="Times New Roman" w:hAnsi="Times New Roman" w:cs="Times New Roman"/>
          <w:kern w:val="0"/>
          <w:sz w:val="21"/>
          <w:szCs w:val="21"/>
        </w:rPr>
        <w:t>)</w:t>
      </w:r>
      <w:del w:id="369" w:author="Editor" w:date="2016-02-11T09:17:00Z">
        <w:r>
          <w:rPr>
            <w:rFonts w:ascii="Times New Roman" w:hAnsi="Times New Roman" w:cs="Times New Roman"/>
            <w:bCs/>
            <w:sz w:val="21"/>
            <w:szCs w:val="21"/>
          </w:rPr>
          <w:delText>.</w:delText>
        </w:r>
      </w:del>
      <w:ins w:id="370" w:author="Editor" w:date="2016-02-11T09:17:00Z">
        <w:r>
          <w:rPr>
            <w:rFonts w:ascii="Times New Roman" w:hAnsi="Times New Roman" w:cs="Times New Roman"/>
            <w:bCs/>
            <w:sz w:val="21"/>
            <w:szCs w:val="21"/>
          </w:rPr>
          <w:t>, and</w:t>
        </w:r>
      </w:ins>
      <w:r>
        <w:rPr>
          <w:rFonts w:ascii="Times New Roman" w:hAnsi="Times New Roman" w:cs="Times New Roman"/>
          <w:bCs/>
          <w:sz w:val="21"/>
          <w:szCs w:val="21"/>
        </w:rPr>
        <w:t xml:space="preserve"> </w:t>
      </w:r>
      <w:bookmarkStart w:id="371" w:name="OLE_LINK59"/>
      <w:bookmarkStart w:id="372" w:name="OLE_LINK60"/>
      <w:r>
        <w:rPr>
          <w:rFonts w:ascii="Times New Roman" w:hAnsi="Times New Roman" w:cs="Times New Roman"/>
          <w:bCs/>
          <w:i/>
          <w:iCs/>
          <w:sz w:val="21"/>
          <w:szCs w:val="21"/>
        </w:rPr>
        <w:t>α</w:t>
      </w:r>
      <w:r>
        <w:rPr>
          <w:rFonts w:ascii="Times New Roman" w:hAnsi="Times New Roman" w:cs="Times New Roman"/>
          <w:bCs/>
          <w:i/>
          <w:iCs/>
          <w:sz w:val="21"/>
          <w:szCs w:val="21"/>
          <w:vertAlign w:val="subscript"/>
        </w:rPr>
        <w:t>j</w:t>
      </w:r>
      <w:r>
        <w:rPr>
          <w:rFonts w:ascii="Times New Roman" w:hAnsi="Times New Roman" w:cs="Times New Roman"/>
          <w:bCs/>
          <w:i/>
          <w:iCs/>
          <w:sz w:val="21"/>
          <w:szCs w:val="21"/>
        </w:rPr>
        <w:t xml:space="preserve"> </w:t>
      </w:r>
      <w:bookmarkEnd w:id="371"/>
      <w:bookmarkEnd w:id="372"/>
      <w:r>
        <w:rPr>
          <w:rFonts w:ascii="Times New Roman" w:hAnsi="Times New Roman" w:cs="Times New Roman"/>
          <w:bCs/>
          <w:iCs/>
          <w:sz w:val="21"/>
          <w:szCs w:val="21"/>
        </w:rPr>
        <w:t xml:space="preserve">is the </w:t>
      </w:r>
      <w:r>
        <w:rPr>
          <w:rFonts w:ascii="Times New Roman" w:hAnsi="Times New Roman" w:cs="Times New Roman"/>
          <w:bCs/>
          <w:sz w:val="21"/>
          <w:szCs w:val="21"/>
        </w:rPr>
        <w:t xml:space="preserve">post-earthquake </w:t>
      </w:r>
      <w:r>
        <w:rPr>
          <w:rFonts w:ascii="Times New Roman" w:hAnsi="Times New Roman" w:cs="Times New Roman"/>
          <w:bCs/>
          <w:iCs/>
          <w:sz w:val="21"/>
          <w:szCs w:val="21"/>
        </w:rPr>
        <w:t xml:space="preserve">adjustment </w:t>
      </w:r>
      <w:r>
        <w:rPr>
          <w:rFonts w:ascii="Times New Roman" w:hAnsi="Times New Roman" w:cs="Times New Roman"/>
          <w:bCs/>
          <w:sz w:val="21"/>
          <w:szCs w:val="21"/>
        </w:rPr>
        <w:t xml:space="preserve">coefficient for land type </w:t>
      </w:r>
      <w:r>
        <w:rPr>
          <w:rFonts w:ascii="Times New Roman" w:hAnsi="Times New Roman" w:cs="Times New Roman"/>
          <w:bCs/>
          <w:i/>
          <w:iCs/>
          <w:sz w:val="21"/>
          <w:szCs w:val="21"/>
        </w:rPr>
        <w:t>j</w:t>
      </w:r>
      <w:r>
        <w:rPr>
          <w:rFonts w:ascii="Times New Roman" w:hAnsi="Times New Roman" w:cs="Times New Roman"/>
          <w:bCs/>
          <w:sz w:val="21"/>
          <w:szCs w:val="21"/>
        </w:rPr>
        <w:t xml:space="preserve">. </w:t>
      </w:r>
      <w:bookmarkStart w:id="373" w:name="OLE_LINK114"/>
      <w:bookmarkStart w:id="374" w:name="OLE_LINK115"/>
    </w:p>
    <w:p>
      <w:pPr>
        <w:ind w:firstLineChars="200" w:firstLine="420"/>
        <w:rPr>
          <w:rFonts w:ascii="Times New Roman" w:hAnsi="Times New Roman" w:cs="Times New Roman"/>
          <w:sz w:val="21"/>
          <w:szCs w:val="21"/>
        </w:rPr>
      </w:pPr>
      <w:bookmarkStart w:id="375" w:name="OLE_LINK200"/>
      <w:bookmarkStart w:id="376" w:name="OLE_LINK201"/>
      <w:bookmarkEnd w:id="321"/>
      <w:bookmarkEnd w:id="322"/>
      <w:r>
        <w:rPr>
          <w:rFonts w:ascii="Times New Roman" w:hAnsi="Times New Roman" w:cs="Times New Roman"/>
          <w:sz w:val="21"/>
          <w:szCs w:val="21"/>
        </w:rPr>
        <w:lastRenderedPageBreak/>
        <w:t xml:space="preserve">Figure </w:t>
      </w:r>
      <w:r>
        <w:rPr>
          <w:rFonts w:ascii="Times New Roman" w:hAnsi="Times New Roman" w:cs="Times New Roman"/>
          <w:color w:val="0000FF"/>
          <w:sz w:val="21"/>
          <w:szCs w:val="21"/>
        </w:rPr>
        <w:t>3</w:t>
      </w:r>
      <w:r>
        <w:rPr>
          <w:rFonts w:ascii="Times New Roman" w:hAnsi="Times New Roman" w:cs="Times New Roman"/>
          <w:sz w:val="21"/>
          <w:szCs w:val="21"/>
        </w:rPr>
        <w:t xml:space="preserve"> presents an illustrative example WDS network to introduce the facility method. The network comprises</w:t>
      </w:r>
      <w:del w:id="377" w:author="Editor" w:date="2016-02-11T09:17:00Z">
        <w:r>
          <w:rPr>
            <w:rFonts w:ascii="Times New Roman" w:hAnsi="Times New Roman" w:cs="Times New Roman"/>
            <w:sz w:val="21"/>
            <w:szCs w:val="21"/>
          </w:rPr>
          <w:delText xml:space="preserve"> of</w:delText>
        </w:r>
      </w:del>
      <w:r>
        <w:rPr>
          <w:rFonts w:ascii="Times New Roman" w:hAnsi="Times New Roman" w:cs="Times New Roman"/>
          <w:sz w:val="21"/>
          <w:szCs w:val="21"/>
        </w:rPr>
        <w:t xml:space="preserve"> six user nodes (1~6) and nine pipelines (A~G, H, L). </w:t>
      </w:r>
      <w:ins w:id="378" w:author="Editor" w:date="2016-02-11T09:17:00Z">
        <w:r>
          <w:rPr>
            <w:rFonts w:ascii="Times New Roman" w:hAnsi="Times New Roman" w:cs="Times New Roman"/>
            <w:sz w:val="21"/>
            <w:szCs w:val="21"/>
          </w:rPr>
          <w:t xml:space="preserve">The </w:t>
        </w:r>
      </w:ins>
      <w:del w:id="379" w:author="Editor" w:date="2016-02-11T09:17:00Z">
        <w:r>
          <w:rPr>
            <w:rFonts w:ascii="Times New Roman" w:hAnsi="Times New Roman" w:cs="Times New Roman"/>
            <w:sz w:val="21"/>
            <w:szCs w:val="21"/>
          </w:rPr>
          <w:delText>S</w:delText>
        </w:r>
      </w:del>
      <w:ins w:id="380" w:author="Editor" w:date="2016-02-11T09:17:00Z">
        <w:r>
          <w:rPr>
            <w:rFonts w:ascii="Times New Roman" w:hAnsi="Times New Roman" w:cs="Times New Roman"/>
            <w:sz w:val="21"/>
            <w:szCs w:val="21"/>
          </w:rPr>
          <w:t>s</w:t>
        </w:r>
      </w:ins>
      <w:r>
        <w:rPr>
          <w:rFonts w:ascii="Times New Roman" w:hAnsi="Times New Roman" w:cs="Times New Roman"/>
          <w:sz w:val="21"/>
          <w:szCs w:val="21"/>
        </w:rPr>
        <w:t xml:space="preserve">ervice facilities for each user node are presented in Fig. </w:t>
      </w:r>
      <w:r>
        <w:rPr>
          <w:rFonts w:ascii="Times New Roman" w:hAnsi="Times New Roman" w:cs="Times New Roman"/>
          <w:color w:val="0000FF"/>
          <w:sz w:val="21"/>
          <w:szCs w:val="21"/>
        </w:rPr>
        <w:t>3</w:t>
      </w:r>
      <w:r>
        <w:rPr>
          <w:rFonts w:ascii="Times New Roman" w:hAnsi="Times New Roman" w:cs="Times New Roman"/>
          <w:sz w:val="21"/>
          <w:szCs w:val="21"/>
        </w:rPr>
        <w:t xml:space="preserve">, </w:t>
      </w:r>
      <w:ins w:id="381" w:author="Editor" w:date="2016-02-11T09:17:00Z">
        <w:r>
          <w:rPr>
            <w:rFonts w:ascii="Times New Roman" w:hAnsi="Times New Roman" w:cs="Times New Roman"/>
            <w:sz w:val="21"/>
            <w:szCs w:val="21"/>
          </w:rPr>
          <w:t xml:space="preserve">as is </w:t>
        </w:r>
      </w:ins>
      <w:r>
        <w:rPr>
          <w:rFonts w:ascii="Times New Roman" w:hAnsi="Times New Roman" w:cs="Times New Roman"/>
          <w:sz w:val="21"/>
          <w:szCs w:val="21"/>
        </w:rPr>
        <w:t>the post-earthquake water demand constitution of user node 5</w:t>
      </w:r>
      <w:del w:id="382" w:author="Editor" w:date="2016-02-11T09:17:00Z">
        <w:r>
          <w:rPr>
            <w:rFonts w:ascii="Times New Roman" w:hAnsi="Times New Roman" w:cs="Times New Roman"/>
            <w:sz w:val="21"/>
            <w:szCs w:val="21"/>
          </w:rPr>
          <w:delText xml:space="preserve"> is also illustrated Fig. </w:delText>
        </w:r>
        <w:r>
          <w:rPr>
            <w:rFonts w:ascii="Times New Roman" w:hAnsi="Times New Roman" w:cs="Times New Roman"/>
            <w:color w:val="0000FF"/>
            <w:sz w:val="21"/>
            <w:szCs w:val="21"/>
          </w:rPr>
          <w:delText>3</w:delText>
        </w:r>
      </w:del>
      <w:r>
        <w:rPr>
          <w:rFonts w:ascii="Times New Roman" w:hAnsi="Times New Roman" w:cs="Times New Roman"/>
          <w:sz w:val="21"/>
          <w:szCs w:val="21"/>
        </w:rPr>
        <w:t xml:space="preserve">. Fig. </w:t>
      </w:r>
      <w:r>
        <w:rPr>
          <w:rFonts w:ascii="Times New Roman" w:hAnsi="Times New Roman" w:cs="Times New Roman"/>
          <w:color w:val="0000FF"/>
          <w:sz w:val="21"/>
          <w:szCs w:val="21"/>
        </w:rPr>
        <w:t>4</w:t>
      </w:r>
      <w:r>
        <w:rPr>
          <w:rFonts w:ascii="Times New Roman" w:hAnsi="Times New Roman" w:cs="Times New Roman"/>
          <w:sz w:val="21"/>
          <w:szCs w:val="21"/>
        </w:rPr>
        <w:t xml:space="preserve"> presents the service land types of </w:t>
      </w:r>
      <w:ins w:id="383" w:author="Editor" w:date="2016-02-11T09:17:00Z">
        <w:r>
          <w:rPr>
            <w:rFonts w:ascii="Times New Roman" w:hAnsi="Times New Roman" w:cs="Times New Roman"/>
            <w:sz w:val="21"/>
            <w:szCs w:val="21"/>
          </w:rPr>
          <w:t xml:space="preserve">the </w:t>
        </w:r>
      </w:ins>
      <w:r>
        <w:rPr>
          <w:rFonts w:ascii="Times New Roman" w:hAnsi="Times New Roman" w:cs="Times New Roman"/>
          <w:sz w:val="21"/>
          <w:szCs w:val="21"/>
        </w:rPr>
        <w:t xml:space="preserve">user nodes in the example WDS network. To be consistent with </w:t>
      </w:r>
      <w:ins w:id="384" w:author="Editor" w:date="2016-02-11T09:17:00Z">
        <w:r>
          <w:rPr>
            <w:rFonts w:ascii="Times New Roman" w:hAnsi="Times New Roman" w:cs="Times New Roman"/>
            <w:sz w:val="21"/>
            <w:szCs w:val="21"/>
          </w:rPr>
          <w:t xml:space="preserve">the </w:t>
        </w:r>
      </w:ins>
      <w:r>
        <w:rPr>
          <w:rFonts w:ascii="Times New Roman" w:hAnsi="Times New Roman" w:cs="Times New Roman"/>
          <w:sz w:val="21"/>
          <w:szCs w:val="21"/>
        </w:rPr>
        <w:t xml:space="preserve">facility locations in Fig. </w:t>
      </w:r>
      <w:r>
        <w:rPr>
          <w:rFonts w:ascii="Times New Roman" w:hAnsi="Times New Roman" w:cs="Times New Roman"/>
          <w:color w:val="0000FF"/>
          <w:sz w:val="21"/>
          <w:szCs w:val="21"/>
        </w:rPr>
        <w:t>3</w:t>
      </w:r>
      <w:r>
        <w:rPr>
          <w:rFonts w:ascii="Times New Roman" w:hAnsi="Times New Roman" w:cs="Times New Roman"/>
          <w:sz w:val="21"/>
          <w:szCs w:val="21"/>
        </w:rPr>
        <w:t xml:space="preserve">, </w:t>
      </w:r>
      <w:ins w:id="385" w:author="Editor" w:date="2016-02-11T09:17:00Z">
        <w:r>
          <w:rPr>
            <w:rFonts w:ascii="Times New Roman" w:hAnsi="Times New Roman" w:cs="Times New Roman"/>
            <w:sz w:val="21"/>
            <w:szCs w:val="21"/>
          </w:rPr>
          <w:t xml:space="preserve">the </w:t>
        </w:r>
      </w:ins>
      <w:r>
        <w:rPr>
          <w:rFonts w:ascii="Times New Roman" w:hAnsi="Times New Roman" w:cs="Times New Roman"/>
          <w:sz w:val="21"/>
          <w:szCs w:val="21"/>
        </w:rPr>
        <w:t xml:space="preserve">land type assumptions in Fig. </w:t>
      </w:r>
      <w:r>
        <w:rPr>
          <w:rFonts w:ascii="Times New Roman" w:hAnsi="Times New Roman" w:cs="Times New Roman"/>
          <w:color w:val="0000FF"/>
          <w:sz w:val="21"/>
          <w:szCs w:val="21"/>
        </w:rPr>
        <w:t>4</w:t>
      </w:r>
      <w:r>
        <w:rPr>
          <w:rFonts w:ascii="Times New Roman" w:hAnsi="Times New Roman" w:cs="Times New Roman"/>
          <w:sz w:val="21"/>
          <w:szCs w:val="21"/>
        </w:rPr>
        <w:t xml:space="preserve"> are </w:t>
      </w:r>
      <w:del w:id="386" w:author="Editor" w:date="2016-02-11T09:17:00Z">
        <w:r>
          <w:rPr>
            <w:rFonts w:ascii="Times New Roman" w:hAnsi="Times New Roman" w:cs="Times New Roman"/>
            <w:sz w:val="21"/>
            <w:szCs w:val="21"/>
          </w:rPr>
          <w:delText xml:space="preserve">conducted </w:delText>
        </w:r>
      </w:del>
      <w:ins w:id="387" w:author="Editor" w:date="2016-02-11T09:17:00Z">
        <w:r>
          <w:rPr>
            <w:rFonts w:ascii="Times New Roman" w:hAnsi="Times New Roman" w:cs="Times New Roman"/>
            <w:sz w:val="21"/>
            <w:szCs w:val="21"/>
          </w:rPr>
          <w:t xml:space="preserve">made </w:t>
        </w:r>
      </w:ins>
      <w:r>
        <w:rPr>
          <w:rFonts w:ascii="Times New Roman" w:hAnsi="Times New Roman" w:cs="Times New Roman"/>
          <w:sz w:val="21"/>
          <w:szCs w:val="21"/>
        </w:rPr>
        <w:t xml:space="preserve">according to Table </w:t>
      </w:r>
      <w:r>
        <w:rPr>
          <w:rFonts w:ascii="Times New Roman" w:hAnsi="Times New Roman" w:cs="Times New Roman"/>
          <w:color w:val="0000FF"/>
          <w:sz w:val="21"/>
          <w:szCs w:val="21"/>
        </w:rPr>
        <w:t>1</w:t>
      </w:r>
      <w:r>
        <w:rPr>
          <w:rFonts w:ascii="Times New Roman" w:hAnsi="Times New Roman" w:cs="Times New Roman"/>
          <w:sz w:val="21"/>
          <w:szCs w:val="21"/>
        </w:rPr>
        <w:t xml:space="preserve">. The post-earthquake water demand constitution of node 5 calculated by the land type method is also illustrated </w:t>
      </w:r>
      <w:ins w:id="388" w:author="Editor" w:date="2016-02-11T09:17:00Z">
        <w:r>
          <w:rPr>
            <w:rFonts w:ascii="Times New Roman" w:hAnsi="Times New Roman" w:cs="Times New Roman"/>
            <w:sz w:val="21"/>
            <w:szCs w:val="21"/>
          </w:rPr>
          <w:t xml:space="preserve">in </w:t>
        </w:r>
      </w:ins>
      <w:r>
        <w:rPr>
          <w:rFonts w:ascii="Times New Roman" w:hAnsi="Times New Roman" w:cs="Times New Roman"/>
          <w:sz w:val="21"/>
          <w:szCs w:val="21"/>
        </w:rPr>
        <w:t xml:space="preserve">Fig. </w:t>
      </w:r>
      <w:r>
        <w:rPr>
          <w:rFonts w:ascii="Times New Roman" w:hAnsi="Times New Roman" w:cs="Times New Roman"/>
          <w:color w:val="0000FF"/>
          <w:sz w:val="21"/>
          <w:szCs w:val="21"/>
        </w:rPr>
        <w:t>4</w:t>
      </w:r>
      <w:r>
        <w:rPr>
          <w:rFonts w:ascii="Times New Roman" w:hAnsi="Times New Roman" w:cs="Times New Roman"/>
          <w:sz w:val="21"/>
          <w:szCs w:val="21"/>
        </w:rPr>
        <w:t>.</w:t>
      </w:r>
    </w:p>
    <w:bookmarkEnd w:id="373"/>
    <w:bookmarkEnd w:id="374"/>
    <w:bookmarkEnd w:id="375"/>
    <w:bookmarkEnd w:id="376"/>
    <w:p>
      <w:pPr>
        <w:adjustRightInd w:val="0"/>
        <w:snapToGrid w:val="0"/>
        <w:jc w:val="center"/>
        <w:rPr>
          <w:rFonts w:ascii="Times New Roman" w:hAnsi="Times New Roman" w:cs="Times New Roman"/>
          <w:sz w:val="21"/>
          <w:szCs w:val="21"/>
        </w:rPr>
      </w:pPr>
      <w:r>
        <w:rPr>
          <w:lang w:eastAsia="en-US"/>
        </w:rPr>
        <w:drawing>
          <wp:inline distT="0" distB="0" distL="0" distR="0">
            <wp:extent cx="5181600" cy="22339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88565" cy="2236968"/>
                    </a:xfrm>
                    <a:prstGeom prst="rect">
                      <a:avLst/>
                    </a:prstGeom>
                  </pic:spPr>
                </pic:pic>
              </a:graphicData>
            </a:graphic>
          </wp:inline>
        </w:drawing>
      </w:r>
    </w:p>
    <w:p>
      <w:pPr>
        <w:jc w:val="center"/>
        <w:rPr>
          <w:rFonts w:ascii="Times New Roman" w:hAnsi="Times New Roman" w:cs="Times New Roman"/>
          <w:sz w:val="18"/>
          <w:szCs w:val="18"/>
        </w:rPr>
      </w:pPr>
      <w:r>
        <w:rPr>
          <w:rFonts w:ascii="Times New Roman" w:hAnsi="Times New Roman" w:cs="Times New Roman"/>
          <w:b/>
          <w:sz w:val="18"/>
          <w:szCs w:val="18"/>
        </w:rPr>
        <w:t>Fig. 3</w:t>
      </w:r>
      <w:r>
        <w:rPr>
          <w:rFonts w:ascii="Times New Roman" w:hAnsi="Times New Roman" w:cs="Times New Roman"/>
          <w:sz w:val="18"/>
          <w:szCs w:val="18"/>
        </w:rPr>
        <w:t xml:space="preserve"> Layout of the example WDS network and service facilities of user nodes</w:t>
      </w:r>
    </w:p>
    <w:p>
      <w:pPr>
        <w:adjustRightInd w:val="0"/>
        <w:snapToGrid w:val="0"/>
        <w:jc w:val="center"/>
        <w:rPr>
          <w:rFonts w:ascii="Times New Roman" w:hAnsi="Times New Roman" w:cs="Times New Roman"/>
          <w:sz w:val="21"/>
          <w:szCs w:val="21"/>
        </w:rPr>
      </w:pPr>
      <w:r>
        <w:rPr>
          <w:lang w:eastAsia="en-US"/>
        </w:rPr>
        <w:drawing>
          <wp:inline distT="0" distB="0" distL="0" distR="0">
            <wp:extent cx="5209309" cy="22145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12404" cy="2215876"/>
                    </a:xfrm>
                    <a:prstGeom prst="rect">
                      <a:avLst/>
                    </a:prstGeom>
                  </pic:spPr>
                </pic:pic>
              </a:graphicData>
            </a:graphic>
          </wp:inline>
        </w:drawing>
      </w:r>
    </w:p>
    <w:p>
      <w:pPr>
        <w:jc w:val="center"/>
        <w:rPr>
          <w:rFonts w:ascii="Times New Roman" w:hAnsi="Times New Roman" w:cs="Times New Roman"/>
          <w:sz w:val="18"/>
          <w:szCs w:val="18"/>
        </w:rPr>
      </w:pPr>
      <w:r>
        <w:rPr>
          <w:rFonts w:ascii="Times New Roman" w:hAnsi="Times New Roman" w:cs="Times New Roman"/>
          <w:b/>
          <w:sz w:val="18"/>
          <w:szCs w:val="18"/>
        </w:rPr>
        <w:t>Fig. 4</w:t>
      </w:r>
      <w:r>
        <w:rPr>
          <w:rFonts w:ascii="Times New Roman" w:hAnsi="Times New Roman" w:cs="Times New Roman"/>
          <w:sz w:val="18"/>
          <w:szCs w:val="18"/>
        </w:rPr>
        <w:t xml:space="preserve"> Service land types of user nodes in the example WDS network</w:t>
      </w:r>
    </w:p>
    <w:p>
      <w:pPr>
        <w:ind w:firstLineChars="200" w:firstLine="420"/>
        <w:rPr>
          <w:rFonts w:ascii="Times New Roman" w:hAnsi="Times New Roman" w:cs="Times New Roman"/>
          <w:color w:val="000000" w:themeColor="text1"/>
          <w:sz w:val="21"/>
          <w:szCs w:val="21"/>
        </w:rPr>
      </w:pPr>
      <w:bookmarkStart w:id="389" w:name="OLE_LINK202"/>
      <w:bookmarkStart w:id="390" w:name="OLE_LINK203"/>
      <w:r>
        <w:rPr>
          <w:rFonts w:ascii="Times New Roman" w:hAnsi="Times New Roman" w:cs="Times New Roman"/>
          <w:sz w:val="21"/>
          <w:szCs w:val="21"/>
        </w:rPr>
        <w:t xml:space="preserve">According to </w:t>
      </w:r>
      <w:ins w:id="391" w:author="Editor" w:date="2016-02-11T09:18:00Z">
        <w:r>
          <w:rPr>
            <w:rFonts w:ascii="Times New Roman" w:hAnsi="Times New Roman" w:cs="Times New Roman"/>
            <w:sz w:val="21"/>
            <w:szCs w:val="21"/>
          </w:rPr>
          <w:t xml:space="preserve">the </w:t>
        </w:r>
      </w:ins>
      <w:r>
        <w:rPr>
          <w:rFonts w:ascii="Times New Roman" w:hAnsi="Times New Roman" w:cs="Times New Roman"/>
          <w:sz w:val="21"/>
          <w:szCs w:val="21"/>
        </w:rPr>
        <w:t xml:space="preserve">Chinese standard for </w:t>
      </w:r>
      <w:bookmarkStart w:id="392" w:name="OLE_LINK37"/>
      <w:bookmarkStart w:id="393" w:name="OLE_LINK38"/>
      <w:r>
        <w:rPr>
          <w:rFonts w:ascii="Times New Roman" w:hAnsi="Times New Roman" w:cs="Times New Roman"/>
          <w:sz w:val="21"/>
          <w:szCs w:val="21"/>
        </w:rPr>
        <w:t>urban planning on earthquake resistance and hazardous prevention</w:t>
      </w:r>
      <w:bookmarkEnd w:id="392"/>
      <w:bookmarkEnd w:id="393"/>
      <w:r>
        <w:rPr>
          <w:rFonts w:ascii="Times New Roman" w:hAnsi="Times New Roman" w:cs="Times New Roman"/>
          <w:sz w:val="21"/>
          <w:szCs w:val="21"/>
        </w:rPr>
        <w:t xml:space="preserve"> </w:t>
      </w:r>
      <w:bookmarkStart w:id="394" w:name="OLE_LINK131"/>
      <w:bookmarkStart w:id="395" w:name="OLE_LINK133"/>
      <w:r>
        <w:rPr>
          <w:rFonts w:ascii="Times New Roman" w:hAnsi="Times New Roman" w:cs="Times New Roman"/>
          <w:color w:val="000000" w:themeColor="text1"/>
          <w:sz w:val="21"/>
          <w:szCs w:val="21"/>
        </w:rPr>
        <w:t>(</w:t>
      </w:r>
      <w:r>
        <w:rPr>
          <w:rFonts w:ascii="Times New Roman" w:hAnsi="Times New Roman" w:cs="Times New Roman"/>
          <w:color w:val="0000FF"/>
          <w:sz w:val="21"/>
          <w:szCs w:val="21"/>
        </w:rPr>
        <w:t>GB50413 2007</w:t>
      </w:r>
      <w:r>
        <w:rPr>
          <w:rFonts w:ascii="Times New Roman" w:hAnsi="Times New Roman" w:cs="Times New Roman"/>
          <w:color w:val="000000" w:themeColor="text1"/>
          <w:sz w:val="21"/>
          <w:szCs w:val="21"/>
        </w:rPr>
        <w:t>)</w:t>
      </w:r>
      <w:bookmarkEnd w:id="394"/>
      <w:bookmarkEnd w:id="395"/>
      <w:r>
        <w:rPr>
          <w:rFonts w:ascii="Times New Roman" w:hAnsi="Times New Roman" w:cs="Times New Roman"/>
          <w:color w:val="000000" w:themeColor="text1"/>
          <w:sz w:val="21"/>
          <w:szCs w:val="21"/>
        </w:rPr>
        <w:t xml:space="preserve">, the </w:t>
      </w:r>
      <w:del w:id="396" w:author="Editor" w:date="2016-02-11T09:18:00Z">
        <w:r>
          <w:rPr>
            <w:rFonts w:ascii="Times New Roman" w:hAnsi="Times New Roman" w:cs="Times New Roman"/>
            <w:color w:val="000000" w:themeColor="text1"/>
            <w:sz w:val="21"/>
            <w:szCs w:val="21"/>
          </w:rPr>
          <w:delText xml:space="preserve">least </w:delText>
        </w:r>
      </w:del>
      <w:ins w:id="397" w:author="Editor" w:date="2016-02-11T09:18:00Z">
        <w:r>
          <w:rPr>
            <w:rFonts w:ascii="Times New Roman" w:hAnsi="Times New Roman" w:cs="Times New Roman"/>
            <w:color w:val="000000" w:themeColor="text1"/>
            <w:sz w:val="21"/>
            <w:szCs w:val="21"/>
          </w:rPr>
          <w:t xml:space="preserve">minimum </w:t>
        </w:r>
      </w:ins>
      <w:r>
        <w:rPr>
          <w:rFonts w:ascii="Times New Roman" w:hAnsi="Times New Roman" w:cs="Times New Roman"/>
          <w:color w:val="000000" w:themeColor="text1"/>
          <w:sz w:val="21"/>
          <w:szCs w:val="21"/>
        </w:rPr>
        <w:t xml:space="preserve">water supply requirements during </w:t>
      </w:r>
      <w:ins w:id="398" w:author="Editor" w:date="2016-02-11T09:18:00Z">
        <w:r>
          <w:rPr>
            <w:rFonts w:ascii="Times New Roman" w:hAnsi="Times New Roman" w:cs="Times New Roman"/>
            <w:color w:val="000000" w:themeColor="text1"/>
            <w:sz w:val="21"/>
            <w:szCs w:val="21"/>
          </w:rPr>
          <w:t xml:space="preserve">the </w:t>
        </w:r>
      </w:ins>
      <w:r>
        <w:rPr>
          <w:rFonts w:ascii="Times New Roman" w:hAnsi="Times New Roman" w:cs="Times New Roman"/>
          <w:color w:val="000000" w:themeColor="text1"/>
          <w:sz w:val="21"/>
          <w:szCs w:val="21"/>
        </w:rPr>
        <w:t xml:space="preserve">post-earthquake response are given in Table </w:t>
      </w:r>
      <w:r>
        <w:rPr>
          <w:rFonts w:ascii="Times New Roman" w:hAnsi="Times New Roman" w:cs="Times New Roman"/>
          <w:color w:val="0000FF"/>
          <w:sz w:val="21"/>
          <w:szCs w:val="21"/>
        </w:rPr>
        <w:t>2</w:t>
      </w:r>
      <w:del w:id="399" w:author="Editor" w:date="2016-02-11T09:18:00Z">
        <w:r>
          <w:rPr>
            <w:rFonts w:ascii="Times New Roman" w:hAnsi="Times New Roman" w:cs="Times New Roman"/>
            <w:color w:val="000000" w:themeColor="text1"/>
            <w:sz w:val="21"/>
            <w:szCs w:val="21"/>
          </w:rPr>
          <w:delText xml:space="preserve">. Water requirements in Table </w:delText>
        </w:r>
        <w:r>
          <w:rPr>
            <w:rFonts w:ascii="Times New Roman" w:hAnsi="Times New Roman" w:cs="Times New Roman"/>
            <w:color w:val="0000FF"/>
            <w:sz w:val="21"/>
            <w:szCs w:val="21"/>
          </w:rPr>
          <w:delText>2</w:delText>
        </w:r>
        <w:r>
          <w:rPr>
            <w:rFonts w:ascii="Times New Roman" w:hAnsi="Times New Roman" w:cs="Times New Roman"/>
            <w:color w:val="000000" w:themeColor="text1"/>
            <w:sz w:val="21"/>
            <w:szCs w:val="21"/>
          </w:rPr>
          <w:delText xml:space="preserve"> indicate the water demands of user nodes</w:delText>
        </w:r>
      </w:del>
      <w:ins w:id="400" w:author="Editor" w:date="2016-02-11T09:18:00Z">
        <w:r>
          <w:rPr>
            <w:rFonts w:ascii="Times New Roman" w:hAnsi="Times New Roman" w:cs="Times New Roman"/>
            <w:color w:val="000000" w:themeColor="text1"/>
            <w:sz w:val="21"/>
            <w:szCs w:val="21"/>
          </w:rPr>
          <w:t>, showing how they</w:t>
        </w:r>
      </w:ins>
      <w:r>
        <w:rPr>
          <w:rFonts w:ascii="Times New Roman" w:hAnsi="Times New Roman" w:cs="Times New Roman"/>
          <w:color w:val="000000" w:themeColor="text1"/>
          <w:sz w:val="21"/>
          <w:szCs w:val="21"/>
        </w:rPr>
        <w:t xml:space="preserve"> change with time</w:t>
      </w:r>
      <w:del w:id="401" w:author="Editor" w:date="2016-02-11T09:18:00Z">
        <w:r>
          <w:rPr>
            <w:rFonts w:ascii="Times New Roman" w:hAnsi="Times New Roman" w:cs="Times New Roman"/>
            <w:color w:val="000000" w:themeColor="text1"/>
            <w:sz w:val="21"/>
            <w:szCs w:val="21"/>
          </w:rPr>
          <w:delText>-varyi</w:delText>
        </w:r>
      </w:del>
      <w:del w:id="402" w:author="Editor" w:date="2016-02-11T09:19:00Z">
        <w:r>
          <w:rPr>
            <w:rFonts w:ascii="Times New Roman" w:hAnsi="Times New Roman" w:cs="Times New Roman"/>
            <w:color w:val="000000" w:themeColor="text1"/>
            <w:sz w:val="21"/>
            <w:szCs w:val="21"/>
          </w:rPr>
          <w:delText>ng</w:delText>
        </w:r>
      </w:del>
      <w:r>
        <w:rPr>
          <w:rFonts w:ascii="Times New Roman" w:hAnsi="Times New Roman" w:cs="Times New Roman"/>
          <w:color w:val="000000" w:themeColor="text1"/>
          <w:sz w:val="21"/>
          <w:szCs w:val="21"/>
        </w:rPr>
        <w:t xml:space="preserve">. </w:t>
      </w:r>
      <w:ins w:id="403" w:author="Editor" w:date="2016-02-11T09:19:00Z">
        <w:r>
          <w:rPr>
            <w:rFonts w:ascii="Times New Roman" w:hAnsi="Times New Roman" w:cs="Times New Roman"/>
            <w:color w:val="000000" w:themeColor="text1"/>
            <w:sz w:val="21"/>
            <w:szCs w:val="21"/>
          </w:rPr>
          <w:t xml:space="preserve">The </w:t>
        </w:r>
      </w:ins>
      <w:r>
        <w:rPr>
          <w:rFonts w:ascii="Times New Roman" w:hAnsi="Times New Roman" w:cs="Times New Roman"/>
          <w:color w:val="000000" w:themeColor="text1"/>
          <w:sz w:val="21"/>
          <w:szCs w:val="21"/>
        </w:rPr>
        <w:t xml:space="preserve">Japanese seismic design guideline for water systems (JWWA, </w:t>
      </w:r>
      <w:r>
        <w:rPr>
          <w:rFonts w:ascii="Times New Roman" w:hAnsi="Times New Roman" w:cs="Times New Roman"/>
          <w:color w:val="0000FF"/>
          <w:sz w:val="21"/>
          <w:szCs w:val="21"/>
        </w:rPr>
        <w:t>2009</w:t>
      </w:r>
      <w:r>
        <w:rPr>
          <w:rFonts w:ascii="Times New Roman" w:hAnsi="Times New Roman" w:cs="Times New Roman"/>
          <w:color w:val="000000" w:themeColor="text1"/>
          <w:sz w:val="21"/>
          <w:szCs w:val="21"/>
        </w:rPr>
        <w:t xml:space="preserve">) also provides </w:t>
      </w:r>
      <w:del w:id="404" w:author="Editor" w:date="2016-02-11T09:19:00Z">
        <w:r>
          <w:rPr>
            <w:rFonts w:ascii="Times New Roman" w:hAnsi="Times New Roman" w:cs="Times New Roman"/>
            <w:color w:val="000000" w:themeColor="text1"/>
            <w:sz w:val="21"/>
            <w:szCs w:val="21"/>
          </w:rPr>
          <w:delText xml:space="preserve">the </w:delText>
        </w:r>
      </w:del>
      <w:r>
        <w:rPr>
          <w:rFonts w:ascii="Times New Roman" w:hAnsi="Times New Roman" w:cs="Times New Roman"/>
          <w:color w:val="000000" w:themeColor="text1"/>
          <w:sz w:val="21"/>
          <w:szCs w:val="21"/>
        </w:rPr>
        <w:t xml:space="preserve">design objectives of per capita water supply </w:t>
      </w:r>
      <w:del w:id="405" w:author="Editor" w:date="2016-02-11T09:19:00Z">
        <w:r>
          <w:rPr>
            <w:rFonts w:ascii="Times New Roman" w:hAnsi="Times New Roman" w:cs="Times New Roman"/>
            <w:color w:val="000000" w:themeColor="text1"/>
            <w:sz w:val="21"/>
            <w:szCs w:val="21"/>
          </w:rPr>
          <w:delText xml:space="preserve">amount </w:delText>
        </w:r>
      </w:del>
      <w:ins w:id="406" w:author="Editor" w:date="2016-02-11T09:19:00Z">
        <w:r>
          <w:rPr>
            <w:rFonts w:ascii="Times New Roman" w:hAnsi="Times New Roman" w:cs="Times New Roman"/>
            <w:color w:val="000000" w:themeColor="text1"/>
            <w:sz w:val="21"/>
            <w:szCs w:val="21"/>
          </w:rPr>
          <w:t xml:space="preserve">quantities </w:t>
        </w:r>
      </w:ins>
      <w:r>
        <w:rPr>
          <w:rFonts w:ascii="Times New Roman" w:hAnsi="Times New Roman" w:cs="Times New Roman"/>
          <w:color w:val="000000" w:themeColor="text1"/>
          <w:sz w:val="21"/>
          <w:szCs w:val="21"/>
        </w:rPr>
        <w:t>and supply patterns for different post-earthquake periods.</w:t>
      </w:r>
      <w:bookmarkEnd w:id="389"/>
      <w:bookmarkEnd w:id="390"/>
      <w:r>
        <w:rPr>
          <w:rFonts w:ascii="Times New Roman" w:hAnsi="Times New Roman" w:cs="Times New Roman"/>
          <w:color w:val="000000" w:themeColor="text1"/>
          <w:sz w:val="21"/>
          <w:szCs w:val="21"/>
        </w:rPr>
        <w:t xml:space="preserve"> </w:t>
      </w:r>
    </w:p>
    <w:p>
      <w:pPr>
        <w:adjustRightInd w:val="0"/>
        <w:snapToGrid w:val="0"/>
        <w:jc w:val="cente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 xml:space="preserve">Table 2 </w:t>
      </w:r>
      <w:bookmarkStart w:id="407" w:name="OLE_LINK69"/>
      <w:bookmarkStart w:id="408" w:name="OLE_LINK70"/>
      <w:r>
        <w:rPr>
          <w:rFonts w:ascii="Times New Roman" w:hAnsi="Times New Roman" w:cs="Times New Roman"/>
          <w:color w:val="000000" w:themeColor="text1"/>
          <w:sz w:val="18"/>
          <w:szCs w:val="18"/>
        </w:rPr>
        <w:t>Per capita</w:t>
      </w:r>
      <w:bookmarkEnd w:id="407"/>
      <w:bookmarkEnd w:id="408"/>
      <w:r>
        <w:rPr>
          <w:rFonts w:ascii="Times New Roman" w:hAnsi="Times New Roman" w:cs="Times New Roman"/>
          <w:color w:val="000000" w:themeColor="text1"/>
          <w:sz w:val="18"/>
          <w:szCs w:val="18"/>
        </w:rPr>
        <w:t xml:space="preserve"> water requirement</w:t>
      </w:r>
      <w:ins w:id="409" w:author="Editor" w:date="2016-02-11T09:19:00Z">
        <w:r>
          <w:rPr>
            <w:rFonts w:ascii="Times New Roman" w:hAnsi="Times New Roman" w:cs="Times New Roman"/>
            <w:color w:val="000000" w:themeColor="text1"/>
            <w:sz w:val="18"/>
            <w:szCs w:val="18"/>
          </w:rPr>
          <w:t>s</w:t>
        </w:r>
      </w:ins>
      <w:r>
        <w:rPr>
          <w:rFonts w:ascii="Times New Roman" w:hAnsi="Times New Roman" w:cs="Times New Roman"/>
          <w:color w:val="000000" w:themeColor="text1"/>
          <w:sz w:val="18"/>
          <w:szCs w:val="18"/>
        </w:rPr>
        <w:t xml:space="preserve"> during post-earthquake response </w:t>
      </w:r>
      <w:r>
        <w:rPr>
          <w:rFonts w:ascii="Times New Roman" w:eastAsia="SimHei" w:hAnsi="Times New Roman" w:cs="Times New Roman"/>
          <w:color w:val="000000" w:themeColor="text1"/>
          <w:sz w:val="18"/>
          <w:szCs w:val="18"/>
        </w:rPr>
        <w:t>(</w:t>
      </w:r>
      <w:r>
        <w:rPr>
          <w:rFonts w:ascii="Times New Roman" w:eastAsia="SimHei" w:hAnsi="Times New Roman" w:cs="Times New Roman"/>
          <w:color w:val="0000FF"/>
          <w:sz w:val="18"/>
          <w:szCs w:val="18"/>
        </w:rPr>
        <w:t>GB50413 2007</w:t>
      </w:r>
      <w:r>
        <w:rPr>
          <w:rFonts w:ascii="Times New Roman" w:eastAsia="SimHei" w:hAnsi="Times New Roman" w:cs="Times New Roman"/>
          <w:color w:val="000000" w:themeColor="text1"/>
          <w:sz w:val="18"/>
          <w:szCs w:val="18"/>
        </w:rPr>
        <w:t>)</w:t>
      </w:r>
    </w:p>
    <w:tbl>
      <w:tblPr>
        <w:tblW w:w="8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1"/>
        <w:gridCol w:w="1268"/>
        <w:gridCol w:w="1478"/>
        <w:gridCol w:w="3119"/>
      </w:tblGrid>
      <w:tr>
        <w:trPr>
          <w:jc w:val="center"/>
        </w:trPr>
        <w:tc>
          <w:tcPr>
            <w:tcW w:w="2211" w:type="dxa"/>
            <w:tcBorders>
              <w:top w:val="single" w:sz="12" w:space="0" w:color="auto"/>
              <w:left w:val="nil"/>
              <w:bottom w:val="single" w:sz="4" w:space="0" w:color="auto"/>
              <w:right w:val="nil"/>
            </w:tcBorders>
            <w:shd w:val="clear" w:color="auto" w:fill="auto"/>
            <w:vAlign w:val="center"/>
          </w:tcPr>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Post-earthquake period</w:t>
            </w:r>
          </w:p>
        </w:tc>
        <w:tc>
          <w:tcPr>
            <w:tcW w:w="1268" w:type="dxa"/>
            <w:tcBorders>
              <w:top w:val="single" w:sz="12" w:space="0" w:color="auto"/>
              <w:left w:val="nil"/>
              <w:bottom w:val="single" w:sz="4" w:space="0" w:color="auto"/>
              <w:right w:val="nil"/>
            </w:tcBorders>
            <w:shd w:val="clear" w:color="auto" w:fill="auto"/>
            <w:vAlign w:val="center"/>
          </w:tcPr>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Time</w:t>
            </w:r>
          </w:p>
        </w:tc>
        <w:tc>
          <w:tcPr>
            <w:tcW w:w="1478" w:type="dxa"/>
            <w:tcBorders>
              <w:top w:val="single" w:sz="12" w:space="0" w:color="auto"/>
              <w:left w:val="nil"/>
              <w:bottom w:val="single" w:sz="4" w:space="0" w:color="auto"/>
              <w:right w:val="nil"/>
            </w:tcBorders>
            <w:shd w:val="clear" w:color="auto" w:fill="auto"/>
            <w:vAlign w:val="center"/>
          </w:tcPr>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Per capita</w:t>
            </w:r>
          </w:p>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(L/person. day) </w:t>
            </w:r>
          </w:p>
        </w:tc>
        <w:tc>
          <w:tcPr>
            <w:tcW w:w="3119" w:type="dxa"/>
            <w:tcBorders>
              <w:top w:val="single" w:sz="12" w:space="0" w:color="auto"/>
              <w:left w:val="nil"/>
              <w:bottom w:val="single" w:sz="4" w:space="0" w:color="auto"/>
              <w:right w:val="nil"/>
            </w:tcBorders>
            <w:shd w:val="clear" w:color="auto" w:fill="auto"/>
            <w:vAlign w:val="center"/>
          </w:tcPr>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Water usage</w:t>
            </w:r>
          </w:p>
        </w:tc>
      </w:tr>
      <w:tr>
        <w:trPr>
          <w:trHeight w:val="361"/>
          <w:jc w:val="center"/>
        </w:trPr>
        <w:tc>
          <w:tcPr>
            <w:tcW w:w="2211" w:type="dxa"/>
            <w:tcBorders>
              <w:top w:val="single" w:sz="4" w:space="0" w:color="auto"/>
              <w:left w:val="nil"/>
              <w:bottom w:val="nil"/>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Urgent rescue</w:t>
            </w:r>
          </w:p>
        </w:tc>
        <w:tc>
          <w:tcPr>
            <w:tcW w:w="1268" w:type="dxa"/>
            <w:tcBorders>
              <w:top w:val="single" w:sz="4" w:space="0" w:color="auto"/>
              <w:left w:val="nil"/>
              <w:bottom w:val="nil"/>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0~3 day</w:t>
            </w:r>
          </w:p>
        </w:tc>
        <w:tc>
          <w:tcPr>
            <w:tcW w:w="1478" w:type="dxa"/>
            <w:tcBorders>
              <w:top w:val="single" w:sz="4" w:space="0" w:color="auto"/>
              <w:left w:val="nil"/>
              <w:bottom w:val="nil"/>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3-5</w:t>
            </w:r>
          </w:p>
        </w:tc>
        <w:tc>
          <w:tcPr>
            <w:tcW w:w="3119" w:type="dxa"/>
            <w:tcBorders>
              <w:top w:val="single" w:sz="4" w:space="0" w:color="auto"/>
              <w:left w:val="nil"/>
              <w:bottom w:val="nil"/>
              <w:right w:val="nil"/>
            </w:tcBorders>
            <w:shd w:val="clear" w:color="auto" w:fill="auto"/>
            <w:vAlign w:val="center"/>
          </w:tcPr>
          <w:p>
            <w:pPr>
              <w:adjustRightInd w:val="0"/>
              <w:snapToGrid w:val="0"/>
              <w:rPr>
                <w:rFonts w:ascii="Times New Roman" w:hAnsi="Times New Roman" w:cs="Times New Roman"/>
                <w:sz w:val="18"/>
                <w:szCs w:val="18"/>
              </w:rPr>
            </w:pPr>
            <w:bookmarkStart w:id="410" w:name="OLE_LINK73"/>
            <w:bookmarkStart w:id="411" w:name="OLE_LINK74"/>
            <w:r>
              <w:rPr>
                <w:rFonts w:ascii="Times New Roman" w:hAnsi="Times New Roman" w:cs="Times New Roman"/>
                <w:sz w:val="18"/>
                <w:szCs w:val="18"/>
              </w:rPr>
              <w:t>Drink</w:t>
            </w:r>
            <w:ins w:id="412" w:author="Editor" w:date="2016-02-11T09:19:00Z">
              <w:r>
                <w:rPr>
                  <w:rFonts w:ascii="Times New Roman" w:hAnsi="Times New Roman" w:cs="Times New Roman"/>
                  <w:sz w:val="18"/>
                  <w:szCs w:val="18"/>
                </w:rPr>
                <w:t>ing</w:t>
              </w:r>
            </w:ins>
            <w:r>
              <w:rPr>
                <w:rFonts w:ascii="Times New Roman" w:hAnsi="Times New Roman" w:cs="Times New Roman"/>
                <w:sz w:val="18"/>
                <w:szCs w:val="18"/>
              </w:rPr>
              <w:t>, medic</w:t>
            </w:r>
            <w:ins w:id="413" w:author="Editor" w:date="2016-02-11T09:19:00Z">
              <w:r>
                <w:rPr>
                  <w:rFonts w:ascii="Times New Roman" w:hAnsi="Times New Roman" w:cs="Times New Roman"/>
                  <w:sz w:val="18"/>
                  <w:szCs w:val="18"/>
                </w:rPr>
                <w:t>al</w:t>
              </w:r>
            </w:ins>
            <w:del w:id="414" w:author="Editor" w:date="2016-02-11T09:19:00Z">
              <w:r>
                <w:rPr>
                  <w:rFonts w:ascii="Times New Roman" w:hAnsi="Times New Roman" w:cs="Times New Roman"/>
                  <w:sz w:val="18"/>
                  <w:szCs w:val="18"/>
                </w:rPr>
                <w:delText>ine</w:delText>
              </w:r>
            </w:del>
            <w:r>
              <w:rPr>
                <w:rFonts w:ascii="Times New Roman" w:hAnsi="Times New Roman" w:cs="Times New Roman"/>
                <w:sz w:val="18"/>
                <w:szCs w:val="18"/>
              </w:rPr>
              <w:t xml:space="preserve"> care;</w:t>
            </w:r>
            <w:bookmarkEnd w:id="410"/>
            <w:bookmarkEnd w:id="411"/>
            <w:r>
              <w:rPr>
                <w:rFonts w:ascii="Times New Roman" w:hAnsi="Times New Roman" w:cs="Times New Roman"/>
                <w:sz w:val="18"/>
                <w:szCs w:val="18"/>
              </w:rPr>
              <w:t xml:space="preserve"> </w:t>
            </w:r>
          </w:p>
        </w:tc>
      </w:tr>
      <w:tr>
        <w:trPr>
          <w:trHeight w:val="273"/>
          <w:jc w:val="center"/>
        </w:trPr>
        <w:tc>
          <w:tcPr>
            <w:tcW w:w="2211" w:type="dxa"/>
            <w:vMerge w:val="restart"/>
            <w:tcBorders>
              <w:top w:val="nil"/>
              <w:left w:val="nil"/>
              <w:bottom w:val="nil"/>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Emergency response</w:t>
            </w:r>
          </w:p>
        </w:tc>
        <w:tc>
          <w:tcPr>
            <w:tcW w:w="1268" w:type="dxa"/>
            <w:tcBorders>
              <w:top w:val="nil"/>
              <w:left w:val="nil"/>
              <w:bottom w:val="nil"/>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4~7 day</w:t>
            </w:r>
          </w:p>
        </w:tc>
        <w:tc>
          <w:tcPr>
            <w:tcW w:w="1478" w:type="dxa"/>
            <w:tcBorders>
              <w:top w:val="nil"/>
              <w:left w:val="nil"/>
              <w:bottom w:val="nil"/>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10-20</w:t>
            </w:r>
          </w:p>
        </w:tc>
        <w:tc>
          <w:tcPr>
            <w:tcW w:w="3119" w:type="dxa"/>
            <w:tcBorders>
              <w:top w:val="nil"/>
              <w:left w:val="nil"/>
              <w:bottom w:val="nil"/>
              <w:right w:val="nil"/>
            </w:tcBorders>
            <w:shd w:val="clear" w:color="auto" w:fill="auto"/>
            <w:vAlign w:val="center"/>
          </w:tcPr>
          <w:p>
            <w:pPr>
              <w:adjustRightInd w:val="0"/>
              <w:snapToGrid w:val="0"/>
              <w:rPr>
                <w:rFonts w:ascii="Times New Roman" w:hAnsi="Times New Roman" w:cs="Times New Roman"/>
                <w:sz w:val="18"/>
                <w:szCs w:val="18"/>
              </w:rPr>
            </w:pPr>
            <w:bookmarkStart w:id="415" w:name="OLE_LINK75"/>
            <w:r>
              <w:rPr>
                <w:rFonts w:ascii="Times New Roman" w:hAnsi="Times New Roman" w:cs="Times New Roman"/>
                <w:sz w:val="18"/>
                <w:szCs w:val="18"/>
              </w:rPr>
              <w:t>Drink</w:t>
            </w:r>
            <w:ins w:id="416" w:author="Editor" w:date="2016-02-11T09:19:00Z">
              <w:r>
                <w:rPr>
                  <w:rFonts w:ascii="Times New Roman" w:hAnsi="Times New Roman" w:cs="Times New Roman"/>
                  <w:sz w:val="18"/>
                  <w:szCs w:val="18"/>
                </w:rPr>
                <w:t>ing</w:t>
              </w:r>
            </w:ins>
            <w:r>
              <w:rPr>
                <w:rFonts w:ascii="Times New Roman" w:hAnsi="Times New Roman" w:cs="Times New Roman"/>
                <w:sz w:val="18"/>
                <w:szCs w:val="18"/>
              </w:rPr>
              <w:t>, medic</w:t>
            </w:r>
            <w:ins w:id="417" w:author="Editor" w:date="2016-02-11T09:19:00Z">
              <w:r>
                <w:rPr>
                  <w:rFonts w:ascii="Times New Roman" w:hAnsi="Times New Roman" w:cs="Times New Roman"/>
                  <w:sz w:val="18"/>
                  <w:szCs w:val="18"/>
                </w:rPr>
                <w:t>al</w:t>
              </w:r>
            </w:ins>
            <w:del w:id="418" w:author="Editor" w:date="2016-02-11T09:19:00Z">
              <w:r>
                <w:rPr>
                  <w:rFonts w:ascii="Times New Roman" w:hAnsi="Times New Roman" w:cs="Times New Roman"/>
                  <w:sz w:val="18"/>
                  <w:szCs w:val="18"/>
                </w:rPr>
                <w:delText>ine</w:delText>
              </w:r>
            </w:del>
            <w:r>
              <w:rPr>
                <w:rFonts w:ascii="Times New Roman" w:hAnsi="Times New Roman" w:cs="Times New Roman"/>
                <w:sz w:val="18"/>
                <w:szCs w:val="18"/>
              </w:rPr>
              <w:t xml:space="preserve"> care, cleaning;</w:t>
            </w:r>
            <w:bookmarkEnd w:id="415"/>
          </w:p>
        </w:tc>
      </w:tr>
      <w:tr>
        <w:trPr>
          <w:trHeight w:val="333"/>
          <w:jc w:val="center"/>
        </w:trPr>
        <w:tc>
          <w:tcPr>
            <w:tcW w:w="2211" w:type="dxa"/>
            <w:vMerge/>
            <w:tcBorders>
              <w:top w:val="nil"/>
              <w:left w:val="nil"/>
              <w:bottom w:val="nil"/>
              <w:right w:val="nil"/>
            </w:tcBorders>
            <w:shd w:val="clear" w:color="auto" w:fill="auto"/>
            <w:vAlign w:val="center"/>
          </w:tcPr>
          <w:p>
            <w:pPr>
              <w:adjustRightInd w:val="0"/>
              <w:snapToGrid w:val="0"/>
              <w:jc w:val="left"/>
              <w:rPr>
                <w:rFonts w:ascii="Times New Roman" w:hAnsi="Times New Roman" w:cs="Times New Roman"/>
                <w:sz w:val="18"/>
                <w:szCs w:val="18"/>
              </w:rPr>
            </w:pPr>
          </w:p>
        </w:tc>
        <w:tc>
          <w:tcPr>
            <w:tcW w:w="1268" w:type="dxa"/>
            <w:tcBorders>
              <w:top w:val="nil"/>
              <w:left w:val="nil"/>
              <w:bottom w:val="nil"/>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8~30 day</w:t>
            </w:r>
          </w:p>
        </w:tc>
        <w:tc>
          <w:tcPr>
            <w:tcW w:w="1478" w:type="dxa"/>
            <w:tcBorders>
              <w:top w:val="nil"/>
              <w:left w:val="nil"/>
              <w:bottom w:val="nil"/>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20-30</w:t>
            </w:r>
          </w:p>
        </w:tc>
        <w:tc>
          <w:tcPr>
            <w:tcW w:w="3119" w:type="dxa"/>
            <w:tcBorders>
              <w:top w:val="nil"/>
              <w:left w:val="nil"/>
              <w:bottom w:val="nil"/>
              <w:right w:val="nil"/>
            </w:tcBorders>
            <w:shd w:val="clear" w:color="auto" w:fill="auto"/>
            <w:vAlign w:val="center"/>
          </w:tcPr>
          <w:p>
            <w:pPr>
              <w:adjustRightInd w:val="0"/>
              <w:snapToGrid w:val="0"/>
              <w:rPr>
                <w:rFonts w:ascii="Times New Roman" w:hAnsi="Times New Roman" w:cs="Times New Roman"/>
                <w:sz w:val="18"/>
                <w:szCs w:val="18"/>
              </w:rPr>
            </w:pPr>
            <w:r>
              <w:rPr>
                <w:rFonts w:ascii="Times New Roman" w:hAnsi="Times New Roman" w:cs="Times New Roman"/>
                <w:kern w:val="0"/>
                <w:sz w:val="18"/>
                <w:szCs w:val="18"/>
              </w:rPr>
              <w:t>Drink</w:t>
            </w:r>
            <w:ins w:id="419" w:author="Editor" w:date="2016-02-11T09:19:00Z">
              <w:r>
                <w:rPr>
                  <w:rFonts w:ascii="Times New Roman" w:hAnsi="Times New Roman" w:cs="Times New Roman"/>
                  <w:kern w:val="0"/>
                  <w:sz w:val="18"/>
                  <w:szCs w:val="18"/>
                </w:rPr>
                <w:t>ing</w:t>
              </w:r>
            </w:ins>
            <w:r>
              <w:rPr>
                <w:rFonts w:ascii="Times New Roman" w:hAnsi="Times New Roman" w:cs="Times New Roman"/>
                <w:kern w:val="0"/>
                <w:sz w:val="18"/>
                <w:szCs w:val="18"/>
              </w:rPr>
              <w:t>, medic</w:t>
            </w:r>
            <w:ins w:id="420" w:author="Editor" w:date="2016-02-11T09:19:00Z">
              <w:r>
                <w:rPr>
                  <w:rFonts w:ascii="Times New Roman" w:hAnsi="Times New Roman" w:cs="Times New Roman"/>
                  <w:kern w:val="0"/>
                  <w:sz w:val="18"/>
                  <w:szCs w:val="18"/>
                </w:rPr>
                <w:t>al</w:t>
              </w:r>
            </w:ins>
            <w:del w:id="421" w:author="Editor" w:date="2016-02-11T09:19:00Z">
              <w:r>
                <w:rPr>
                  <w:rFonts w:ascii="Times New Roman" w:hAnsi="Times New Roman" w:cs="Times New Roman"/>
                  <w:kern w:val="0"/>
                  <w:sz w:val="18"/>
                  <w:szCs w:val="18"/>
                </w:rPr>
                <w:delText>ine</w:delText>
              </w:r>
            </w:del>
            <w:r>
              <w:rPr>
                <w:rFonts w:ascii="Times New Roman" w:hAnsi="Times New Roman" w:cs="Times New Roman"/>
                <w:kern w:val="0"/>
                <w:sz w:val="18"/>
                <w:szCs w:val="18"/>
              </w:rPr>
              <w:t xml:space="preserve"> care, cleaning, bathing;</w:t>
            </w:r>
          </w:p>
        </w:tc>
      </w:tr>
      <w:tr>
        <w:trPr>
          <w:jc w:val="center"/>
        </w:trPr>
        <w:tc>
          <w:tcPr>
            <w:tcW w:w="2211" w:type="dxa"/>
            <w:tcBorders>
              <w:top w:val="nil"/>
              <w:left w:val="nil"/>
              <w:bottom w:val="single" w:sz="12" w:space="0" w:color="auto"/>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Post-earthquake recovery</w:t>
            </w:r>
          </w:p>
        </w:tc>
        <w:tc>
          <w:tcPr>
            <w:tcW w:w="1268" w:type="dxa"/>
            <w:tcBorders>
              <w:top w:val="nil"/>
              <w:left w:val="nil"/>
              <w:bottom w:val="single" w:sz="12" w:space="0" w:color="auto"/>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&gt;30 day</w:t>
            </w:r>
          </w:p>
        </w:tc>
        <w:tc>
          <w:tcPr>
            <w:tcW w:w="1478" w:type="dxa"/>
            <w:tcBorders>
              <w:top w:val="nil"/>
              <w:left w:val="nil"/>
              <w:bottom w:val="single" w:sz="12" w:space="0" w:color="auto"/>
              <w:right w:val="nil"/>
            </w:tcBorders>
            <w:shd w:val="clear" w:color="auto" w:fill="auto"/>
            <w:vAlign w:val="center"/>
          </w:tcPr>
          <w:p>
            <w:pPr>
              <w:adjustRightInd w:val="0"/>
              <w:snapToGrid w:val="0"/>
              <w:jc w:val="left"/>
              <w:rPr>
                <w:rFonts w:ascii="Times New Roman" w:hAnsi="Times New Roman" w:cs="Times New Roman"/>
                <w:sz w:val="18"/>
                <w:szCs w:val="18"/>
              </w:rPr>
            </w:pPr>
            <w:r>
              <w:rPr>
                <w:rFonts w:ascii="Times New Roman" w:hAnsi="Times New Roman" w:cs="Times New Roman"/>
                <w:sz w:val="18"/>
                <w:szCs w:val="18"/>
              </w:rPr>
              <w:t>&gt;30</w:t>
            </w:r>
          </w:p>
        </w:tc>
        <w:tc>
          <w:tcPr>
            <w:tcW w:w="3119" w:type="dxa"/>
            <w:tcBorders>
              <w:top w:val="nil"/>
              <w:left w:val="nil"/>
              <w:bottom w:val="single" w:sz="12" w:space="0" w:color="auto"/>
              <w:right w:val="nil"/>
            </w:tcBorders>
            <w:shd w:val="clear" w:color="auto" w:fill="auto"/>
            <w:vAlign w:val="center"/>
          </w:tcPr>
          <w:p>
            <w:pPr>
              <w:adjustRightInd w:val="0"/>
              <w:snapToGrid w:val="0"/>
              <w:rPr>
                <w:rFonts w:ascii="Times New Roman" w:hAnsi="Times New Roman" w:cs="Times New Roman"/>
                <w:sz w:val="18"/>
                <w:szCs w:val="18"/>
              </w:rPr>
            </w:pPr>
            <w:r>
              <w:rPr>
                <w:rFonts w:ascii="Times New Roman" w:hAnsi="Times New Roman" w:cs="Times New Roman"/>
                <w:sz w:val="18"/>
                <w:szCs w:val="18"/>
              </w:rPr>
              <w:t xml:space="preserve">Lower level of daily demand, critical </w:t>
            </w:r>
            <w:r>
              <w:rPr>
                <w:rFonts w:ascii="Times New Roman" w:hAnsi="Times New Roman" w:cs="Times New Roman"/>
                <w:sz w:val="18"/>
                <w:szCs w:val="18"/>
              </w:rPr>
              <w:lastRenderedPageBreak/>
              <w:t>user node</w:t>
            </w:r>
            <w:del w:id="422" w:author="Editor" w:date="2016-02-11T09:19:00Z">
              <w:r>
                <w:rPr>
                  <w:rFonts w:ascii="Times New Roman" w:hAnsi="Times New Roman" w:cs="Times New Roman"/>
                  <w:sz w:val="18"/>
                  <w:szCs w:val="18"/>
                </w:rPr>
                <w:delText>s</w:delText>
              </w:r>
            </w:del>
            <w:r>
              <w:rPr>
                <w:rFonts w:ascii="Times New Roman" w:hAnsi="Times New Roman" w:cs="Times New Roman"/>
                <w:sz w:val="18"/>
                <w:szCs w:val="18"/>
              </w:rPr>
              <w:t xml:space="preserve"> demand; </w:t>
            </w:r>
          </w:p>
        </w:tc>
      </w:tr>
    </w:tbl>
    <w:p>
      <w:pPr>
        <w:ind w:firstLineChars="200" w:firstLine="420"/>
        <w:rPr>
          <w:rFonts w:ascii="Times New Roman" w:hAnsi="Times New Roman" w:cs="Times New Roman"/>
          <w:sz w:val="21"/>
          <w:szCs w:val="21"/>
        </w:rPr>
      </w:pPr>
      <w:bookmarkStart w:id="423" w:name="OLE_LINK208"/>
      <w:bookmarkStart w:id="424" w:name="OLE_LINK209"/>
      <w:ins w:id="425" w:author="Editor" w:date="2016-02-11T09:19:00Z">
        <w:r>
          <w:rPr>
            <w:rFonts w:ascii="Times New Roman" w:hAnsi="Times New Roman" w:cs="Times New Roman"/>
            <w:sz w:val="21"/>
            <w:szCs w:val="21"/>
          </w:rPr>
          <w:lastRenderedPageBreak/>
          <w:t xml:space="preserve">The </w:t>
        </w:r>
      </w:ins>
      <w:del w:id="426" w:author="Editor" w:date="2016-02-11T09:19:00Z">
        <w:r>
          <w:rPr>
            <w:rFonts w:ascii="Times New Roman" w:hAnsi="Times New Roman" w:cs="Times New Roman"/>
            <w:sz w:val="21"/>
            <w:szCs w:val="21"/>
          </w:rPr>
          <w:delText>W</w:delText>
        </w:r>
      </w:del>
      <w:ins w:id="427" w:author="Editor" w:date="2016-02-11T09:19:00Z">
        <w:r>
          <w:rPr>
            <w:rFonts w:ascii="Times New Roman" w:hAnsi="Times New Roman" w:cs="Times New Roman"/>
            <w:sz w:val="21"/>
            <w:szCs w:val="21"/>
          </w:rPr>
          <w:t>w</w:t>
        </w:r>
      </w:ins>
      <w:r>
        <w:rPr>
          <w:rFonts w:ascii="Times New Roman" w:hAnsi="Times New Roman" w:cs="Times New Roman"/>
          <w:sz w:val="21"/>
          <w:szCs w:val="21"/>
        </w:rPr>
        <w:t xml:space="preserve">ater demands of sub-indexes </w:t>
      </w:r>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j</w:t>
      </w:r>
      <w:r>
        <w:rPr>
          <w:rFonts w:ascii="Times New Roman" w:hAnsi="Times New Roman" w:cs="Times New Roman"/>
          <w:sz w:val="21"/>
          <w:szCs w:val="21"/>
        </w:rPr>
        <w:t xml:space="preserve"> will change with time</w:t>
      </w:r>
      <w:del w:id="428" w:author="Editor" w:date="2016-02-11T09:19:00Z">
        <w:r>
          <w:rPr>
            <w:rFonts w:ascii="Times New Roman" w:hAnsi="Times New Roman" w:cs="Times New Roman"/>
            <w:sz w:val="21"/>
            <w:szCs w:val="21"/>
          </w:rPr>
          <w:delText>-varying</w:delText>
        </w:r>
      </w:del>
      <w:r>
        <w:rPr>
          <w:rFonts w:ascii="Times New Roman" w:hAnsi="Times New Roman" w:cs="Times New Roman"/>
          <w:sz w:val="21"/>
          <w:szCs w:val="21"/>
        </w:rPr>
        <w:t>. Tak</w:t>
      </w:r>
      <w:ins w:id="429" w:author="Editor" w:date="2016-02-11T09:20:00Z">
        <w:r>
          <w:rPr>
            <w:rFonts w:ascii="Times New Roman" w:hAnsi="Times New Roman" w:cs="Times New Roman"/>
            <w:sz w:val="21"/>
            <w:szCs w:val="21"/>
          </w:rPr>
          <w:t>ing</w:t>
        </w:r>
      </w:ins>
      <w:del w:id="430" w:author="Editor" w:date="2016-02-11T09:20:00Z">
        <w:r>
          <w:rPr>
            <w:rFonts w:ascii="Times New Roman" w:hAnsi="Times New Roman" w:cs="Times New Roman"/>
            <w:sz w:val="21"/>
            <w:szCs w:val="21"/>
          </w:rPr>
          <w:delText>e</w:delText>
        </w:r>
      </w:del>
      <w:r>
        <w:rPr>
          <w:rFonts w:ascii="Times New Roman" w:hAnsi="Times New Roman" w:cs="Times New Roman"/>
          <w:sz w:val="21"/>
          <w:szCs w:val="21"/>
        </w:rPr>
        <w:t xml:space="preserve"> sub-index</w:t>
      </w:r>
      <w:ins w:id="431" w:author="Editor" w:date="2016-02-11T09:20:00Z">
        <w:r>
          <w:rPr>
            <w:rFonts w:ascii="Times New Roman" w:hAnsi="Times New Roman" w:cs="Times New Roman"/>
            <w:sz w:val="21"/>
            <w:szCs w:val="21"/>
          </w:rPr>
          <w:t>es</w:t>
        </w:r>
      </w:ins>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23</w:t>
      </w:r>
      <w:r>
        <w:rPr>
          <w:rFonts w:ascii="Times New Roman" w:hAnsi="Times New Roman" w:cs="Times New Roman"/>
          <w:sz w:val="21"/>
          <w:szCs w:val="21"/>
        </w:rPr>
        <w:t xml:space="preserve"> and </w:t>
      </w:r>
      <w:r>
        <w:rPr>
          <w:rFonts w:ascii="Times New Roman" w:hAnsi="Times New Roman" w:cs="Times New Roman"/>
          <w:i/>
          <w:sz w:val="21"/>
          <w:szCs w:val="21"/>
        </w:rPr>
        <w:t>I</w:t>
      </w:r>
      <w:r>
        <w:rPr>
          <w:rFonts w:ascii="Times New Roman" w:hAnsi="Times New Roman" w:cs="Times New Roman"/>
          <w:sz w:val="21"/>
          <w:szCs w:val="21"/>
          <w:vertAlign w:val="subscript"/>
        </w:rPr>
        <w:t>24</w:t>
      </w:r>
      <w:ins w:id="432" w:author="Editor" w:date="2016-02-11T09:20:00Z">
        <w:r>
          <w:rPr>
            <w:rFonts w:ascii="Times New Roman" w:hAnsi="Times New Roman" w:cs="Times New Roman"/>
            <w:sz w:val="21"/>
            <w:szCs w:val="21"/>
            <w:vertAlign w:val="subscript"/>
          </w:rPr>
          <w:t xml:space="preserve"> </w:t>
        </w:r>
      </w:ins>
      <w:r>
        <w:rPr>
          <w:rFonts w:ascii="Times New Roman" w:hAnsi="Times New Roman" w:cs="Times New Roman"/>
          <w:sz w:val="21"/>
          <w:szCs w:val="21"/>
        </w:rPr>
        <w:t xml:space="preserve">as an example, under a destructive earthquake, most residents will stay in seismic shelters </w:t>
      </w:r>
      <w:r>
        <w:rPr>
          <w:rFonts w:ascii="Times New Roman" w:hAnsi="Times New Roman"/>
          <w:sz w:val="21"/>
          <w:szCs w:val="18"/>
        </w:rPr>
        <w:t>for evacuation</w:t>
      </w:r>
      <w:r>
        <w:rPr>
          <w:rFonts w:ascii="Times New Roman" w:hAnsi="Times New Roman" w:cs="Times New Roman"/>
          <w:sz w:val="21"/>
          <w:szCs w:val="21"/>
        </w:rPr>
        <w:t xml:space="preserve"> in the period of urgent rescue, </w:t>
      </w:r>
      <w:ins w:id="433" w:author="Editor" w:date="2016-02-11T09:20:00Z">
        <w:r>
          <w:rPr>
            <w:rFonts w:ascii="Times New Roman" w:hAnsi="Times New Roman" w:cs="Times New Roman"/>
            <w:sz w:val="21"/>
            <w:szCs w:val="21"/>
          </w:rPr>
          <w:t xml:space="preserve">so </w:t>
        </w:r>
      </w:ins>
      <w:r>
        <w:rPr>
          <w:rFonts w:ascii="Times New Roman" w:hAnsi="Times New Roman" w:cs="Times New Roman"/>
          <w:sz w:val="21"/>
          <w:szCs w:val="21"/>
        </w:rPr>
        <w:t>the value of</w:t>
      </w:r>
      <w:bookmarkStart w:id="434" w:name="OLE_LINK22"/>
      <w:bookmarkStart w:id="435" w:name="OLE_LINK23"/>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23</w:t>
      </w:r>
      <w:r>
        <w:rPr>
          <w:rFonts w:ascii="Times New Roman" w:hAnsi="Times New Roman" w:cs="Times New Roman"/>
          <w:sz w:val="21"/>
          <w:szCs w:val="21"/>
        </w:rPr>
        <w:t xml:space="preserve"> </w:t>
      </w:r>
      <w:bookmarkStart w:id="436" w:name="OLE_LINK24"/>
      <w:bookmarkStart w:id="437" w:name="OLE_LINK25"/>
      <w:bookmarkEnd w:id="434"/>
      <w:bookmarkEnd w:id="435"/>
      <w:del w:id="438" w:author="Editor" w:date="2016-02-11T09:21:00Z">
        <w:r>
          <w:rPr>
            <w:rFonts w:ascii="Times New Roman" w:hAnsi="Times New Roman" w:cs="Times New Roman"/>
            <w:sz w:val="21"/>
            <w:szCs w:val="21"/>
          </w:rPr>
          <w:delText xml:space="preserve">is </w:delText>
        </w:r>
      </w:del>
      <w:ins w:id="439" w:author="Editor" w:date="2016-02-11T09:21:00Z">
        <w:r>
          <w:rPr>
            <w:rFonts w:ascii="Times New Roman" w:hAnsi="Times New Roman" w:cs="Times New Roman"/>
            <w:sz w:val="21"/>
            <w:szCs w:val="21"/>
          </w:rPr>
          <w:t xml:space="preserve">will be </w:t>
        </w:r>
      </w:ins>
      <w:del w:id="440" w:author="Editor" w:date="2016-02-11T09:20:00Z">
        <w:r>
          <w:rPr>
            <w:rFonts w:ascii="Times New Roman" w:hAnsi="Times New Roman" w:cs="Times New Roman"/>
            <w:sz w:val="21"/>
            <w:szCs w:val="21"/>
          </w:rPr>
          <w:delText xml:space="preserve">bigger </w:delText>
        </w:r>
      </w:del>
      <w:ins w:id="441" w:author="Editor" w:date="2016-02-11T09:20:00Z">
        <w:r>
          <w:rPr>
            <w:rFonts w:ascii="Times New Roman" w:hAnsi="Times New Roman" w:cs="Times New Roman"/>
            <w:sz w:val="21"/>
            <w:szCs w:val="21"/>
          </w:rPr>
          <w:t xml:space="preserve">greater </w:t>
        </w:r>
      </w:ins>
      <w:r>
        <w:rPr>
          <w:rFonts w:ascii="Times New Roman" w:hAnsi="Times New Roman" w:cs="Times New Roman"/>
          <w:sz w:val="21"/>
          <w:szCs w:val="21"/>
        </w:rPr>
        <w:t xml:space="preserve">than that of </w:t>
      </w:r>
      <w:r>
        <w:rPr>
          <w:rFonts w:ascii="Times New Roman" w:hAnsi="Times New Roman" w:cs="Times New Roman"/>
          <w:i/>
          <w:sz w:val="21"/>
          <w:szCs w:val="21"/>
        </w:rPr>
        <w:t>I</w:t>
      </w:r>
      <w:r>
        <w:rPr>
          <w:rFonts w:ascii="Times New Roman" w:hAnsi="Times New Roman" w:cs="Times New Roman"/>
          <w:sz w:val="21"/>
          <w:szCs w:val="21"/>
          <w:vertAlign w:val="subscript"/>
        </w:rPr>
        <w:t>24</w:t>
      </w:r>
      <w:bookmarkEnd w:id="436"/>
      <w:bookmarkEnd w:id="437"/>
      <w:r>
        <w:rPr>
          <w:rFonts w:ascii="Times New Roman" w:hAnsi="Times New Roman" w:cs="Times New Roman"/>
          <w:sz w:val="21"/>
          <w:szCs w:val="21"/>
        </w:rPr>
        <w:t xml:space="preserve">. </w:t>
      </w:r>
      <w:del w:id="442" w:author="Editor" w:date="2016-02-11T09:20:00Z">
        <w:r>
          <w:rPr>
            <w:rFonts w:ascii="Times New Roman" w:hAnsi="Times New Roman" w:cs="Times New Roman"/>
            <w:sz w:val="21"/>
            <w:szCs w:val="21"/>
          </w:rPr>
          <w:delText>Whereas</w:delText>
        </w:r>
      </w:del>
      <w:ins w:id="443" w:author="Editor" w:date="2016-02-11T09:20:00Z">
        <w:r>
          <w:rPr>
            <w:rFonts w:ascii="Times New Roman" w:hAnsi="Times New Roman" w:cs="Times New Roman"/>
            <w:sz w:val="21"/>
            <w:szCs w:val="21"/>
          </w:rPr>
          <w:t xml:space="preserve">On the other </w:t>
        </w:r>
      </w:ins>
      <w:ins w:id="444" w:author="Editor" w:date="2016-02-11T11:10:00Z">
        <w:r>
          <w:rPr>
            <w:rFonts w:ascii="Times New Roman" w:hAnsi="Times New Roman" w:cs="Times New Roman"/>
            <w:sz w:val="21"/>
            <w:szCs w:val="21"/>
          </w:rPr>
          <w:t>h</w:t>
        </w:r>
      </w:ins>
      <w:ins w:id="445" w:author="Editor" w:date="2016-02-11T09:20:00Z">
        <w:r>
          <w:rPr>
            <w:rFonts w:ascii="Times New Roman" w:hAnsi="Times New Roman" w:cs="Times New Roman"/>
            <w:sz w:val="21"/>
            <w:szCs w:val="21"/>
          </w:rPr>
          <w:t>and</w:t>
        </w:r>
      </w:ins>
      <w:r>
        <w:rPr>
          <w:rFonts w:ascii="Times New Roman" w:hAnsi="Times New Roman" w:cs="Times New Roman"/>
          <w:sz w:val="21"/>
          <w:szCs w:val="21"/>
        </w:rPr>
        <w:t xml:space="preserve">, most residents may come home after the period of emergency response, </w:t>
      </w:r>
      <w:ins w:id="446" w:author="Editor" w:date="2016-02-11T09:21:00Z">
        <w:r>
          <w:rPr>
            <w:rFonts w:ascii="Times New Roman" w:hAnsi="Times New Roman" w:cs="Times New Roman"/>
            <w:sz w:val="21"/>
            <w:szCs w:val="21"/>
          </w:rPr>
          <w:t xml:space="preserve">so </w:t>
        </w:r>
      </w:ins>
      <w:r>
        <w:rPr>
          <w:rFonts w:ascii="Times New Roman" w:hAnsi="Times New Roman" w:cs="Times New Roman"/>
          <w:sz w:val="21"/>
          <w:szCs w:val="21"/>
        </w:rPr>
        <w:t xml:space="preserve">the value of </w:t>
      </w:r>
      <w:r>
        <w:rPr>
          <w:rFonts w:ascii="Times New Roman" w:hAnsi="Times New Roman" w:cs="Times New Roman"/>
          <w:i/>
          <w:sz w:val="21"/>
          <w:szCs w:val="21"/>
        </w:rPr>
        <w:t>I</w:t>
      </w:r>
      <w:r>
        <w:rPr>
          <w:rFonts w:ascii="Times New Roman" w:hAnsi="Times New Roman" w:cs="Times New Roman"/>
          <w:sz w:val="21"/>
          <w:szCs w:val="21"/>
          <w:vertAlign w:val="subscript"/>
        </w:rPr>
        <w:t>23</w:t>
      </w:r>
      <w:r>
        <w:rPr>
          <w:rFonts w:ascii="Times New Roman" w:hAnsi="Times New Roman" w:cs="Times New Roman"/>
          <w:sz w:val="21"/>
          <w:szCs w:val="21"/>
        </w:rPr>
        <w:t xml:space="preserve"> </w:t>
      </w:r>
      <w:del w:id="447" w:author="Editor" w:date="2016-02-11T09:21:00Z">
        <w:r>
          <w:rPr>
            <w:rFonts w:ascii="Times New Roman" w:hAnsi="Times New Roman" w:cs="Times New Roman"/>
            <w:sz w:val="21"/>
            <w:szCs w:val="21"/>
          </w:rPr>
          <w:delText xml:space="preserve">is </w:delText>
        </w:r>
      </w:del>
      <w:ins w:id="448" w:author="Editor" w:date="2016-02-11T09:21:00Z">
        <w:r>
          <w:rPr>
            <w:rFonts w:ascii="Times New Roman" w:hAnsi="Times New Roman" w:cs="Times New Roman"/>
            <w:sz w:val="21"/>
            <w:szCs w:val="21"/>
          </w:rPr>
          <w:t xml:space="preserve">will be </w:t>
        </w:r>
      </w:ins>
      <w:r>
        <w:rPr>
          <w:rFonts w:ascii="Times New Roman" w:hAnsi="Times New Roman" w:cs="Times New Roman"/>
          <w:sz w:val="21"/>
          <w:szCs w:val="21"/>
        </w:rPr>
        <w:t xml:space="preserve">smaller than that of </w:t>
      </w:r>
      <w:r>
        <w:rPr>
          <w:rFonts w:ascii="Times New Roman" w:hAnsi="Times New Roman" w:cs="Times New Roman"/>
          <w:i/>
          <w:sz w:val="21"/>
          <w:szCs w:val="21"/>
        </w:rPr>
        <w:t>I</w:t>
      </w:r>
      <w:r>
        <w:rPr>
          <w:rFonts w:ascii="Times New Roman" w:hAnsi="Times New Roman" w:cs="Times New Roman"/>
          <w:sz w:val="21"/>
          <w:szCs w:val="21"/>
          <w:vertAlign w:val="subscript"/>
        </w:rPr>
        <w:t>24</w:t>
      </w:r>
      <w:r>
        <w:rPr>
          <w:rFonts w:ascii="Times New Roman" w:hAnsi="Times New Roman" w:cs="Times New Roman"/>
          <w:sz w:val="21"/>
          <w:szCs w:val="21"/>
        </w:rPr>
        <w:t xml:space="preserve">. </w:t>
      </w:r>
      <w:del w:id="449" w:author="Editor" w:date="2016-02-11T09:21:00Z">
        <w:r>
          <w:rPr>
            <w:rFonts w:ascii="Times New Roman" w:hAnsi="Times New Roman" w:cs="Times New Roman"/>
            <w:sz w:val="21"/>
            <w:szCs w:val="21"/>
          </w:rPr>
          <w:delText>In order t</w:delText>
        </w:r>
      </w:del>
      <w:ins w:id="450" w:author="Editor" w:date="2016-02-11T09:21:00Z">
        <w:r>
          <w:rPr>
            <w:rFonts w:ascii="Times New Roman" w:hAnsi="Times New Roman" w:cs="Times New Roman"/>
            <w:sz w:val="21"/>
            <w:szCs w:val="21"/>
          </w:rPr>
          <w:t>T</w:t>
        </w:r>
      </w:ins>
      <w:r>
        <w:rPr>
          <w:rFonts w:ascii="Times New Roman" w:hAnsi="Times New Roman" w:cs="Times New Roman"/>
          <w:sz w:val="21"/>
          <w:szCs w:val="21"/>
        </w:rPr>
        <w:t xml:space="preserve">o consider the </w:t>
      </w:r>
      <w:del w:id="451" w:author="Editor" w:date="2016-02-11T09:21:00Z">
        <w:r>
          <w:rPr>
            <w:rFonts w:ascii="Times New Roman" w:hAnsi="Times New Roman" w:cs="Times New Roman"/>
            <w:sz w:val="21"/>
            <w:szCs w:val="21"/>
          </w:rPr>
          <w:delText xml:space="preserve">value </w:delText>
        </w:r>
      </w:del>
      <w:r>
        <w:rPr>
          <w:rFonts w:ascii="Times New Roman" w:hAnsi="Times New Roman" w:cs="Times New Roman"/>
          <w:sz w:val="21"/>
          <w:szCs w:val="21"/>
        </w:rPr>
        <w:t xml:space="preserve">changes </w:t>
      </w:r>
      <w:del w:id="452" w:author="Editor" w:date="2016-02-11T09:21:00Z">
        <w:r>
          <w:rPr>
            <w:rFonts w:ascii="Times New Roman" w:hAnsi="Times New Roman" w:cs="Times New Roman"/>
            <w:sz w:val="21"/>
            <w:szCs w:val="21"/>
          </w:rPr>
          <w:delText xml:space="preserve">of </w:delText>
        </w:r>
      </w:del>
      <w:ins w:id="453" w:author="Editor" w:date="2016-02-11T09:21:00Z">
        <w:r>
          <w:rPr>
            <w:rFonts w:ascii="Times New Roman" w:hAnsi="Times New Roman" w:cs="Times New Roman"/>
            <w:sz w:val="21"/>
            <w:szCs w:val="21"/>
          </w:rPr>
          <w:t xml:space="preserve">in </w:t>
        </w:r>
      </w:ins>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j</w:t>
      </w:r>
      <w:r>
        <w:rPr>
          <w:rFonts w:ascii="Times New Roman" w:hAnsi="Times New Roman" w:cs="Times New Roman"/>
          <w:sz w:val="21"/>
          <w:szCs w:val="21"/>
        </w:rPr>
        <w:t xml:space="preserve"> in different post-earthquake periods, parameters </w:t>
      </w:r>
      <w:r>
        <w:rPr>
          <w:rFonts w:ascii="Times New Roman" w:hAnsi="Times New Roman" w:cs="Times New Roman"/>
          <w:i/>
          <w:sz w:val="21"/>
          <w:szCs w:val="21"/>
        </w:rPr>
        <w:t>g</w:t>
      </w:r>
      <w:r>
        <w:rPr>
          <w:rFonts w:ascii="Times New Roman" w:hAnsi="Times New Roman" w:cs="Times New Roman"/>
          <w:i/>
          <w:sz w:val="21"/>
          <w:szCs w:val="21"/>
          <w:vertAlign w:val="subscript"/>
        </w:rPr>
        <w:t>j</w:t>
      </w:r>
      <w:r>
        <w:rPr>
          <w:rFonts w:ascii="Times New Roman" w:hAnsi="Times New Roman" w:cs="Times New Roman"/>
          <w:sz w:val="21"/>
          <w:szCs w:val="21"/>
        </w:rPr>
        <w:t xml:space="preserve"> and </w:t>
      </w:r>
      <w:r>
        <w:rPr>
          <w:rFonts w:ascii="Times New Roman" w:hAnsi="Times New Roman" w:cs="Times New Roman"/>
          <w:i/>
          <w:sz w:val="21"/>
          <w:szCs w:val="21"/>
        </w:rPr>
        <w:t>α</w:t>
      </w:r>
      <w:r>
        <w:rPr>
          <w:rFonts w:ascii="Times New Roman" w:hAnsi="Times New Roman" w:cs="Times New Roman"/>
          <w:i/>
          <w:sz w:val="21"/>
          <w:szCs w:val="21"/>
          <w:vertAlign w:val="subscript"/>
        </w:rPr>
        <w:t>j</w:t>
      </w:r>
      <w:r>
        <w:rPr>
          <w:rFonts w:ascii="Times New Roman" w:hAnsi="Times New Roman" w:cs="Times New Roman"/>
          <w:sz w:val="21"/>
          <w:szCs w:val="21"/>
        </w:rPr>
        <w:t xml:space="preserve"> should </w:t>
      </w:r>
      <w:del w:id="454" w:author="Editor" w:date="2016-02-11T09:21:00Z">
        <w:r>
          <w:rPr>
            <w:rFonts w:ascii="Times New Roman" w:hAnsi="Times New Roman" w:cs="Times New Roman"/>
            <w:sz w:val="21"/>
            <w:szCs w:val="21"/>
          </w:rPr>
          <w:delText xml:space="preserve">also </w:delText>
        </w:r>
      </w:del>
      <w:r>
        <w:rPr>
          <w:rFonts w:ascii="Times New Roman" w:hAnsi="Times New Roman" w:cs="Times New Roman"/>
          <w:sz w:val="21"/>
          <w:szCs w:val="21"/>
        </w:rPr>
        <w:t>take different values accordingly.</w:t>
      </w:r>
    </w:p>
    <w:p>
      <w:pPr>
        <w:pStyle w:val="Heading2"/>
        <w:rPr>
          <w:rFonts w:eastAsia="SimHei"/>
          <w:b w:val="0"/>
        </w:rPr>
      </w:pPr>
      <w:bookmarkStart w:id="455" w:name="OLE_LINK110"/>
      <w:bookmarkStart w:id="456" w:name="OLE_LINK111"/>
      <w:bookmarkEnd w:id="423"/>
      <w:bookmarkEnd w:id="424"/>
      <w:r>
        <w:rPr>
          <w:rFonts w:eastAsia="SimHei"/>
        </w:rPr>
        <w:t>2.3 Importance indexes of network topology influence</w:t>
      </w:r>
    </w:p>
    <w:bookmarkEnd w:id="455"/>
    <w:bookmarkEnd w:id="456"/>
    <w:p>
      <w:pPr>
        <w:rPr>
          <w:rFonts w:ascii="Times New Roman" w:hAnsi="Times New Roman" w:cs="Times New Roman"/>
          <w:sz w:val="21"/>
          <w:szCs w:val="21"/>
        </w:rPr>
      </w:pPr>
      <w:commentRangeStart w:id="457"/>
      <w:r>
        <w:rPr>
          <w:rFonts w:ascii="Times New Roman" w:hAnsi="Times New Roman" w:cs="Times New Roman"/>
          <w:sz w:val="21"/>
          <w:szCs w:val="21"/>
        </w:rPr>
        <w:t>W</w:t>
      </w:r>
      <w:bookmarkStart w:id="458" w:name="OLE_LINK210"/>
      <w:bookmarkStart w:id="459" w:name="OLE_LINK211"/>
      <w:r>
        <w:rPr>
          <w:rFonts w:ascii="Times New Roman" w:hAnsi="Times New Roman" w:cs="Times New Roman"/>
          <w:sz w:val="21"/>
          <w:szCs w:val="21"/>
        </w:rPr>
        <w:t xml:space="preserve">hen choosing </w:t>
      </w:r>
      <w:ins w:id="460" w:author="Editor" w:date="2016-02-11T09:30:00Z">
        <w:r>
          <w:rPr>
            <w:rFonts w:ascii="Times New Roman" w:hAnsi="Times New Roman" w:cs="Times New Roman"/>
            <w:sz w:val="21"/>
            <w:szCs w:val="21"/>
          </w:rPr>
          <w:t xml:space="preserve">a </w:t>
        </w:r>
      </w:ins>
      <w:r>
        <w:rPr>
          <w:rFonts w:ascii="Times New Roman" w:hAnsi="Times New Roman" w:cs="Times New Roman"/>
          <w:sz w:val="21"/>
          <w:szCs w:val="21"/>
        </w:rPr>
        <w:t>pipeline network topology</w:t>
      </w:r>
      <w:del w:id="461" w:author="Editor" w:date="2016-02-11T09:30:00Z">
        <w:r>
          <w:rPr>
            <w:rFonts w:ascii="Times New Roman" w:hAnsi="Times New Roman" w:cs="Times New Roman"/>
            <w:sz w:val="21"/>
            <w:szCs w:val="21"/>
          </w:rPr>
          <w:delText xml:space="preserve"> from alternatives</w:delText>
        </w:r>
      </w:del>
      <w:r>
        <w:rPr>
          <w:rFonts w:ascii="Times New Roman" w:hAnsi="Times New Roman" w:cs="Times New Roman"/>
          <w:sz w:val="21"/>
          <w:szCs w:val="21"/>
        </w:rPr>
        <w:t xml:space="preserve">, </w:t>
      </w:r>
      <w:ins w:id="462" w:author="Editor" w:date="2016-02-11T09:30:00Z">
        <w:r>
          <w:rPr>
            <w:rFonts w:ascii="Times New Roman" w:hAnsi="Times New Roman" w:cs="Times New Roman"/>
            <w:sz w:val="21"/>
            <w:szCs w:val="21"/>
          </w:rPr>
          <w:t xml:space="preserve">the </w:t>
        </w:r>
      </w:ins>
      <w:r>
        <w:rPr>
          <w:rFonts w:ascii="Times New Roman" w:hAnsi="Times New Roman" w:cs="Times New Roman"/>
          <w:sz w:val="21"/>
          <w:szCs w:val="21"/>
        </w:rPr>
        <w:t xml:space="preserve">critical pipelines in the </w:t>
      </w:r>
      <w:del w:id="463" w:author="Editor" w:date="2016-02-11T09:30:00Z">
        <w:r>
          <w:rPr>
            <w:rFonts w:ascii="Times New Roman" w:hAnsi="Times New Roman" w:cs="Times New Roman"/>
            <w:sz w:val="21"/>
            <w:szCs w:val="21"/>
          </w:rPr>
          <w:delText xml:space="preserve">alternative </w:delText>
        </w:r>
      </w:del>
      <w:r>
        <w:rPr>
          <w:rFonts w:ascii="Times New Roman" w:hAnsi="Times New Roman" w:cs="Times New Roman"/>
          <w:sz w:val="21"/>
          <w:szCs w:val="21"/>
        </w:rPr>
        <w:t xml:space="preserve">network </w:t>
      </w:r>
      <w:del w:id="464" w:author="Editor" w:date="2016-02-11T09:30:00Z">
        <w:r>
          <w:rPr>
            <w:rFonts w:ascii="Times New Roman" w:hAnsi="Times New Roman" w:cs="Times New Roman"/>
            <w:sz w:val="21"/>
            <w:szCs w:val="21"/>
          </w:rPr>
          <w:delText xml:space="preserve">topology </w:delText>
        </w:r>
      </w:del>
      <w:r>
        <w:rPr>
          <w:rFonts w:ascii="Times New Roman" w:hAnsi="Times New Roman" w:cs="Times New Roman"/>
          <w:sz w:val="21"/>
          <w:szCs w:val="21"/>
        </w:rPr>
        <w:t xml:space="preserve">should be </w:t>
      </w:r>
      <w:del w:id="465" w:author="Editor" w:date="2016-02-11T09:30:00Z">
        <w:r>
          <w:rPr>
            <w:rFonts w:ascii="Times New Roman" w:hAnsi="Times New Roman" w:cs="Times New Roman"/>
            <w:sz w:val="21"/>
            <w:szCs w:val="21"/>
          </w:rPr>
          <w:delText xml:space="preserve">chosen </w:delText>
        </w:r>
      </w:del>
      <w:ins w:id="466" w:author="Editor" w:date="2016-02-11T09:30:00Z">
        <w:r>
          <w:rPr>
            <w:rFonts w:ascii="Times New Roman" w:hAnsi="Times New Roman" w:cs="Times New Roman"/>
            <w:sz w:val="21"/>
            <w:szCs w:val="21"/>
          </w:rPr>
          <w:t xml:space="preserve">given </w:t>
        </w:r>
      </w:ins>
      <w:r>
        <w:rPr>
          <w:rFonts w:ascii="Times New Roman" w:hAnsi="Times New Roman" w:cs="Times New Roman"/>
          <w:sz w:val="21"/>
          <w:szCs w:val="21"/>
        </w:rPr>
        <w:t xml:space="preserve">priority. </w:t>
      </w:r>
      <w:commentRangeEnd w:id="457"/>
      <w:r>
        <w:rPr>
          <w:rStyle w:val="CommentReference"/>
        </w:rPr>
        <w:commentReference w:id="457"/>
      </w:r>
      <w:r>
        <w:rPr>
          <w:rFonts w:ascii="Times New Roman" w:hAnsi="Times New Roman" w:cs="Times New Roman"/>
          <w:sz w:val="21"/>
          <w:szCs w:val="21"/>
        </w:rPr>
        <w:t xml:space="preserve">Three considerations are taken </w:t>
      </w:r>
      <w:del w:id="467" w:author="Editor" w:date="2016-02-11T09:31:00Z">
        <w:r>
          <w:rPr>
            <w:rFonts w:ascii="Times New Roman" w:hAnsi="Times New Roman" w:cs="Times New Roman"/>
            <w:sz w:val="21"/>
            <w:szCs w:val="21"/>
          </w:rPr>
          <w:delText xml:space="preserve">on </w:delText>
        </w:r>
      </w:del>
      <w:ins w:id="468" w:author="Editor" w:date="2016-02-11T09:31:00Z">
        <w:r>
          <w:rPr>
            <w:rFonts w:ascii="Times New Roman" w:hAnsi="Times New Roman" w:cs="Times New Roman"/>
            <w:sz w:val="21"/>
            <w:szCs w:val="21"/>
          </w:rPr>
          <w:t xml:space="preserve">in </w:t>
        </w:r>
      </w:ins>
      <w:r>
        <w:rPr>
          <w:rFonts w:ascii="Times New Roman" w:hAnsi="Times New Roman" w:cs="Times New Roman"/>
          <w:sz w:val="21"/>
          <w:szCs w:val="21"/>
        </w:rPr>
        <w:t>the identification of critical pipelines. (i) Pipelines near</w:t>
      </w:r>
      <w:del w:id="469" w:author="Editor" w:date="2016-02-11T09:31:00Z">
        <w:r>
          <w:rPr>
            <w:rFonts w:ascii="Times New Roman" w:hAnsi="Times New Roman" w:cs="Times New Roman"/>
            <w:sz w:val="21"/>
            <w:szCs w:val="21"/>
          </w:rPr>
          <w:delText>by</w:delText>
        </w:r>
      </w:del>
      <w:r>
        <w:rPr>
          <w:rFonts w:ascii="Times New Roman" w:hAnsi="Times New Roman" w:cs="Times New Roman"/>
          <w:sz w:val="21"/>
          <w:szCs w:val="21"/>
        </w:rPr>
        <w:t xml:space="preserve"> the source node of the WDS network may be trunk lines with relatively large importance. (ii) Pipelines with </w:t>
      </w:r>
      <w:ins w:id="470" w:author="Editor" w:date="2016-02-11T09:31:00Z">
        <w:r>
          <w:rPr>
            <w:rFonts w:ascii="Times New Roman" w:hAnsi="Times New Roman" w:cs="Times New Roman"/>
            <w:sz w:val="21"/>
            <w:szCs w:val="21"/>
          </w:rPr>
          <w:t xml:space="preserve">a </w:t>
        </w:r>
      </w:ins>
      <w:r>
        <w:rPr>
          <w:rFonts w:ascii="Times New Roman" w:hAnsi="Times New Roman" w:cs="Times New Roman"/>
          <w:sz w:val="21"/>
          <w:szCs w:val="21"/>
        </w:rPr>
        <w:t xml:space="preserve">large number of visits by the shortest paths from </w:t>
      </w:r>
      <w:ins w:id="471" w:author="Editor" w:date="2016-02-11T09:31:00Z">
        <w:r>
          <w:rPr>
            <w:rFonts w:ascii="Times New Roman" w:hAnsi="Times New Roman" w:cs="Times New Roman"/>
            <w:sz w:val="21"/>
            <w:szCs w:val="21"/>
          </w:rPr>
          <w:t xml:space="preserve">the </w:t>
        </w:r>
      </w:ins>
      <w:r>
        <w:rPr>
          <w:rFonts w:ascii="Times New Roman" w:hAnsi="Times New Roman" w:cs="Times New Roman"/>
          <w:sz w:val="21"/>
          <w:szCs w:val="21"/>
        </w:rPr>
        <w:t xml:space="preserve">source to </w:t>
      </w:r>
      <w:ins w:id="472" w:author="Editor" w:date="2016-02-11T09:31:00Z">
        <w:r>
          <w:rPr>
            <w:rFonts w:ascii="Times New Roman" w:hAnsi="Times New Roman" w:cs="Times New Roman"/>
            <w:sz w:val="21"/>
            <w:szCs w:val="21"/>
          </w:rPr>
          <w:t xml:space="preserve">the </w:t>
        </w:r>
      </w:ins>
      <w:r>
        <w:rPr>
          <w:rFonts w:ascii="Times New Roman" w:hAnsi="Times New Roman" w:cs="Times New Roman"/>
          <w:sz w:val="21"/>
          <w:szCs w:val="21"/>
        </w:rPr>
        <w:t xml:space="preserve">user nodes may be critical. (iii) Pipelines </w:t>
      </w:r>
      <w:ins w:id="473" w:author="Editor" w:date="2016-02-11T09:31:00Z">
        <w:r>
          <w:rPr>
            <w:rFonts w:ascii="Times New Roman" w:hAnsi="Times New Roman" w:cs="Times New Roman"/>
            <w:sz w:val="21"/>
            <w:szCs w:val="21"/>
          </w:rPr>
          <w:t xml:space="preserve">that </w:t>
        </w:r>
      </w:ins>
      <w:r>
        <w:rPr>
          <w:rFonts w:ascii="Times New Roman" w:hAnsi="Times New Roman" w:cs="Times New Roman"/>
          <w:sz w:val="21"/>
          <w:szCs w:val="21"/>
        </w:rPr>
        <w:t xml:space="preserve">have </w:t>
      </w:r>
      <w:ins w:id="474" w:author="Editor" w:date="2016-02-11T09:31:00Z">
        <w:r>
          <w:rPr>
            <w:rFonts w:ascii="Times New Roman" w:hAnsi="Times New Roman" w:cs="Times New Roman"/>
            <w:sz w:val="21"/>
            <w:szCs w:val="21"/>
          </w:rPr>
          <w:t xml:space="preserve">a </w:t>
        </w:r>
      </w:ins>
      <w:r>
        <w:rPr>
          <w:rFonts w:ascii="Times New Roman" w:hAnsi="Times New Roman" w:cs="Times New Roman"/>
          <w:sz w:val="21"/>
          <w:szCs w:val="21"/>
        </w:rPr>
        <w:t xml:space="preserve">great impact on the connectivity from the source to </w:t>
      </w:r>
      <w:ins w:id="475" w:author="Editor" w:date="2016-02-11T09:31:00Z">
        <w:r>
          <w:rPr>
            <w:rFonts w:ascii="Times New Roman" w:hAnsi="Times New Roman" w:cs="Times New Roman"/>
            <w:sz w:val="21"/>
            <w:szCs w:val="21"/>
          </w:rPr>
          <w:t xml:space="preserve">the </w:t>
        </w:r>
      </w:ins>
      <w:r>
        <w:rPr>
          <w:rFonts w:ascii="Times New Roman" w:hAnsi="Times New Roman" w:cs="Times New Roman"/>
          <w:sz w:val="21"/>
          <w:szCs w:val="21"/>
        </w:rPr>
        <w:t xml:space="preserve">user nodes when interrupted are of great importance. </w:t>
      </w:r>
      <w:del w:id="476" w:author="Editor" w:date="2016-02-11T09:31:00Z">
        <w:r>
          <w:rPr>
            <w:rFonts w:ascii="Times New Roman" w:hAnsi="Times New Roman" w:cs="Times New Roman"/>
            <w:sz w:val="21"/>
            <w:szCs w:val="21"/>
          </w:rPr>
          <w:delText>As for the topology importance of user nodes,</w:delText>
        </w:r>
      </w:del>
      <w:ins w:id="477" w:author="Editor" w:date="2016-02-11T09:31:00Z">
        <w:r>
          <w:rPr>
            <w:rFonts w:ascii="Times New Roman" w:hAnsi="Times New Roman" w:cs="Times New Roman"/>
            <w:sz w:val="21"/>
            <w:szCs w:val="21"/>
          </w:rPr>
          <w:t>The</w:t>
        </w:r>
      </w:ins>
      <w:r>
        <w:rPr>
          <w:rFonts w:ascii="Times New Roman" w:hAnsi="Times New Roman" w:cs="Times New Roman"/>
          <w:sz w:val="21"/>
          <w:szCs w:val="21"/>
        </w:rPr>
        <w:t xml:space="preserve"> endpoints (i.e.</w:t>
      </w:r>
      <w:ins w:id="478" w:author="Editor" w:date="2016-02-11T09:31:00Z">
        <w:r>
          <w:rPr>
            <w:rFonts w:ascii="Times New Roman" w:hAnsi="Times New Roman" w:cs="Times New Roman"/>
            <w:sz w:val="21"/>
            <w:szCs w:val="21"/>
          </w:rPr>
          <w:t>,</w:t>
        </w:r>
      </w:ins>
      <w:r>
        <w:rPr>
          <w:rFonts w:ascii="Times New Roman" w:hAnsi="Times New Roman" w:cs="Times New Roman"/>
          <w:sz w:val="21"/>
          <w:szCs w:val="21"/>
        </w:rPr>
        <w:t xml:space="preserve"> start and end nodes) of critical pipelines </w:t>
      </w:r>
      <w:ins w:id="479" w:author="Editor" w:date="2016-02-11T09:32:00Z">
        <w:r>
          <w:rPr>
            <w:rFonts w:ascii="Times New Roman" w:hAnsi="Times New Roman" w:cs="Times New Roman"/>
            <w:sz w:val="21"/>
            <w:szCs w:val="21"/>
          </w:rPr>
          <w:t xml:space="preserve">can </w:t>
        </w:r>
      </w:ins>
      <w:r>
        <w:rPr>
          <w:rFonts w:ascii="Times New Roman" w:hAnsi="Times New Roman" w:cs="Times New Roman"/>
          <w:sz w:val="21"/>
          <w:szCs w:val="21"/>
        </w:rPr>
        <w:t xml:space="preserve">also </w:t>
      </w:r>
      <w:del w:id="480" w:author="Editor" w:date="2016-02-11T09:31:00Z">
        <w:r>
          <w:rPr>
            <w:rFonts w:ascii="Times New Roman" w:hAnsi="Times New Roman" w:cs="Times New Roman"/>
            <w:sz w:val="21"/>
            <w:szCs w:val="21"/>
          </w:rPr>
          <w:delText>hold</w:delText>
        </w:r>
      </w:del>
      <w:del w:id="481" w:author="Editor" w:date="2016-02-11T09:32:00Z">
        <w:r>
          <w:rPr>
            <w:rFonts w:ascii="Times New Roman" w:hAnsi="Times New Roman" w:cs="Times New Roman"/>
            <w:sz w:val="21"/>
            <w:szCs w:val="21"/>
          </w:rPr>
          <w:delText xml:space="preserve"> </w:delText>
        </w:r>
      </w:del>
      <w:ins w:id="482" w:author="Editor" w:date="2016-02-11T09:31:00Z">
        <w:r>
          <w:rPr>
            <w:rFonts w:ascii="Times New Roman" w:hAnsi="Times New Roman" w:cs="Times New Roman"/>
            <w:sz w:val="21"/>
            <w:szCs w:val="21"/>
          </w:rPr>
          <w:t xml:space="preserve">have a </w:t>
        </w:r>
      </w:ins>
      <w:r>
        <w:rPr>
          <w:rFonts w:ascii="Times New Roman" w:hAnsi="Times New Roman" w:cs="Times New Roman"/>
          <w:sz w:val="21"/>
          <w:szCs w:val="21"/>
        </w:rPr>
        <w:t xml:space="preserve">great impact on </w:t>
      </w:r>
      <w:ins w:id="483" w:author="Editor" w:date="2016-02-11T09:31:00Z">
        <w:r>
          <w:rPr>
            <w:rFonts w:ascii="Times New Roman" w:hAnsi="Times New Roman" w:cs="Times New Roman"/>
            <w:sz w:val="21"/>
            <w:szCs w:val="21"/>
          </w:rPr>
          <w:t xml:space="preserve">the </w:t>
        </w:r>
      </w:ins>
      <w:r>
        <w:rPr>
          <w:rFonts w:ascii="Times New Roman" w:hAnsi="Times New Roman" w:cs="Times New Roman"/>
          <w:sz w:val="21"/>
          <w:szCs w:val="21"/>
        </w:rPr>
        <w:t xml:space="preserve">network topology. Therefore, </w:t>
      </w:r>
      <w:ins w:id="484" w:author="Editor" w:date="2016-02-11T09:32:00Z">
        <w:r>
          <w:rPr>
            <w:rFonts w:ascii="Times New Roman" w:hAnsi="Times New Roman" w:cs="Times New Roman"/>
            <w:sz w:val="21"/>
            <w:szCs w:val="21"/>
          </w:rPr>
          <w:t xml:space="preserve">the </w:t>
        </w:r>
      </w:ins>
      <w:r>
        <w:rPr>
          <w:rFonts w:ascii="Times New Roman" w:hAnsi="Times New Roman" w:cs="Times New Roman"/>
          <w:sz w:val="21"/>
          <w:szCs w:val="21"/>
        </w:rPr>
        <w:t>identification</w:t>
      </w:r>
      <w:del w:id="485" w:author="Editor" w:date="2016-02-11T09:32:00Z">
        <w:r>
          <w:rPr>
            <w:rFonts w:ascii="Times New Roman" w:hAnsi="Times New Roman" w:cs="Times New Roman"/>
            <w:sz w:val="21"/>
            <w:szCs w:val="21"/>
          </w:rPr>
          <w:delText>s</w:delText>
        </w:r>
      </w:del>
      <w:r>
        <w:rPr>
          <w:rFonts w:ascii="Times New Roman" w:hAnsi="Times New Roman" w:cs="Times New Roman"/>
          <w:sz w:val="21"/>
          <w:szCs w:val="21"/>
        </w:rPr>
        <w:t xml:space="preserve"> of critical user nodes </w:t>
      </w:r>
      <w:del w:id="486" w:author="Editor" w:date="2016-02-11T09:32:00Z">
        <w:r>
          <w:rPr>
            <w:rFonts w:ascii="Times New Roman" w:hAnsi="Times New Roman" w:cs="Times New Roman"/>
            <w:sz w:val="21"/>
            <w:szCs w:val="21"/>
          </w:rPr>
          <w:delText xml:space="preserve">are </w:delText>
        </w:r>
      </w:del>
      <w:ins w:id="487" w:author="Editor" w:date="2016-02-11T09:32:00Z">
        <w:r>
          <w:rPr>
            <w:rFonts w:ascii="Times New Roman" w:hAnsi="Times New Roman" w:cs="Times New Roman"/>
            <w:sz w:val="21"/>
            <w:szCs w:val="21"/>
          </w:rPr>
          <w:t xml:space="preserve">is </w:t>
        </w:r>
      </w:ins>
      <w:r>
        <w:rPr>
          <w:rFonts w:ascii="Times New Roman" w:hAnsi="Times New Roman" w:cs="Times New Roman"/>
          <w:sz w:val="21"/>
          <w:szCs w:val="21"/>
        </w:rPr>
        <w:t xml:space="preserve">similar to that of pipelines. Three sub-indexes named </w:t>
      </w:r>
      <w:ins w:id="488" w:author="Editor" w:date="2016-02-11T09:32:00Z">
        <w:r>
          <w:rPr>
            <w:rFonts w:ascii="Times New Roman" w:hAnsi="Times New Roman" w:cs="Times New Roman"/>
            <w:sz w:val="21"/>
            <w:szCs w:val="21"/>
          </w:rPr>
          <w:t xml:space="preserve">the </w:t>
        </w:r>
      </w:ins>
      <w:r>
        <w:rPr>
          <w:rFonts w:ascii="Times New Roman" w:hAnsi="Times New Roman" w:cs="Times New Roman"/>
          <w:sz w:val="21"/>
          <w:szCs w:val="21"/>
        </w:rPr>
        <w:t>“source distance” (</w:t>
      </w:r>
      <w:r>
        <w:rPr>
          <w:rFonts w:ascii="Times New Roman" w:hAnsi="Times New Roman" w:cs="Times New Roman"/>
          <w:i/>
          <w:sz w:val="21"/>
          <w:szCs w:val="21"/>
        </w:rPr>
        <w:t>I</w:t>
      </w:r>
      <w:r>
        <w:rPr>
          <w:rFonts w:ascii="Times New Roman" w:hAnsi="Times New Roman" w:cs="Times New Roman"/>
          <w:sz w:val="21"/>
          <w:szCs w:val="21"/>
          <w:vertAlign w:val="subscript"/>
        </w:rPr>
        <w:t>31</w:t>
      </w:r>
      <w:r>
        <w:rPr>
          <w:rFonts w:ascii="Times New Roman" w:hAnsi="Times New Roman" w:cs="Times New Roman"/>
          <w:sz w:val="21"/>
          <w:szCs w:val="21"/>
        </w:rPr>
        <w:t>), “betweenness centrality” (</w:t>
      </w:r>
      <w:r>
        <w:rPr>
          <w:rFonts w:ascii="Times New Roman" w:hAnsi="Times New Roman" w:cs="Times New Roman"/>
          <w:i/>
          <w:sz w:val="21"/>
          <w:szCs w:val="21"/>
        </w:rPr>
        <w:t>I</w:t>
      </w:r>
      <w:r>
        <w:rPr>
          <w:rFonts w:ascii="Times New Roman" w:hAnsi="Times New Roman" w:cs="Times New Roman"/>
          <w:sz w:val="21"/>
          <w:szCs w:val="21"/>
          <w:vertAlign w:val="subscript"/>
        </w:rPr>
        <w:t>32</w:t>
      </w:r>
      <w:r>
        <w:rPr>
          <w:rFonts w:ascii="Times New Roman" w:hAnsi="Times New Roman" w:cs="Times New Roman"/>
          <w:sz w:val="21"/>
          <w:szCs w:val="21"/>
        </w:rPr>
        <w:t>) and “contraction centrality” (</w:t>
      </w:r>
      <w:r>
        <w:rPr>
          <w:rFonts w:ascii="Times New Roman" w:hAnsi="Times New Roman" w:cs="Times New Roman"/>
          <w:i/>
          <w:sz w:val="21"/>
          <w:szCs w:val="21"/>
        </w:rPr>
        <w:t>I</w:t>
      </w:r>
      <w:r>
        <w:rPr>
          <w:rFonts w:ascii="Times New Roman" w:hAnsi="Times New Roman" w:cs="Times New Roman"/>
          <w:sz w:val="21"/>
          <w:szCs w:val="21"/>
          <w:vertAlign w:val="subscript"/>
        </w:rPr>
        <w:t>33</w:t>
      </w:r>
      <w:r>
        <w:rPr>
          <w:rFonts w:ascii="Times New Roman" w:hAnsi="Times New Roman" w:cs="Times New Roman"/>
          <w:sz w:val="21"/>
          <w:szCs w:val="21"/>
        </w:rPr>
        <w:t>) of nodes are chosen to evaluate the topolog</w:t>
      </w:r>
      <w:ins w:id="489" w:author="Editor" w:date="2016-02-11T09:32:00Z">
        <w:r>
          <w:rPr>
            <w:rFonts w:ascii="Times New Roman" w:hAnsi="Times New Roman" w:cs="Times New Roman"/>
            <w:sz w:val="21"/>
            <w:szCs w:val="21"/>
          </w:rPr>
          <w:t>ical</w:t>
        </w:r>
      </w:ins>
      <w:del w:id="490" w:author="Editor" w:date="2016-02-11T09:32:00Z">
        <w:r>
          <w:rPr>
            <w:rFonts w:ascii="Times New Roman" w:hAnsi="Times New Roman" w:cs="Times New Roman"/>
            <w:sz w:val="21"/>
            <w:szCs w:val="21"/>
          </w:rPr>
          <w:delText>y</w:delText>
        </w:r>
      </w:del>
      <w:r>
        <w:rPr>
          <w:rFonts w:ascii="Times New Roman" w:hAnsi="Times New Roman" w:cs="Times New Roman"/>
          <w:sz w:val="21"/>
          <w:szCs w:val="21"/>
        </w:rPr>
        <w:t xml:space="preserve"> importance of user nodes. A network model </w:t>
      </w:r>
      <w:r>
        <w:rPr>
          <w:rFonts w:ascii="Times New Roman" w:hAnsi="Times New Roman" w:cs="Times New Roman"/>
          <w:i/>
          <w:sz w:val="21"/>
          <w:szCs w:val="21"/>
        </w:rPr>
        <w:t>G</w:t>
      </w:r>
      <w:r>
        <w:rPr>
          <w:rFonts w:ascii="Times New Roman" w:hAnsi="Times New Roman" w:cs="Times New Roman"/>
          <w:sz w:val="21"/>
          <w:szCs w:val="21"/>
        </w:rPr>
        <w:t>(</w:t>
      </w:r>
      <w:r>
        <w:rPr>
          <w:rFonts w:ascii="Times New Roman" w:hAnsi="Times New Roman" w:cs="Times New Roman"/>
          <w:b/>
          <w:sz w:val="21"/>
          <w:szCs w:val="21"/>
        </w:rPr>
        <w:t>V</w:t>
      </w:r>
      <w:r>
        <w:rPr>
          <w:rFonts w:ascii="Times New Roman" w:hAnsi="Times New Roman" w:cs="Times New Roman"/>
          <w:sz w:val="21"/>
          <w:szCs w:val="21"/>
        </w:rPr>
        <w:t>,</w:t>
      </w:r>
      <w:r>
        <w:rPr>
          <w:rFonts w:ascii="Times New Roman" w:hAnsi="Times New Roman" w:cs="Times New Roman"/>
          <w:b/>
          <w:sz w:val="21"/>
          <w:szCs w:val="21"/>
        </w:rPr>
        <w:t>E</w:t>
      </w:r>
      <w:r>
        <w:rPr>
          <w:rFonts w:ascii="Times New Roman" w:hAnsi="Times New Roman" w:cs="Times New Roman"/>
          <w:sz w:val="21"/>
          <w:szCs w:val="21"/>
        </w:rPr>
        <w:t>) consist</w:t>
      </w:r>
      <w:ins w:id="491" w:author="Editor" w:date="2016-02-11T09:33:00Z">
        <w:r>
          <w:rPr>
            <w:rFonts w:ascii="Times New Roman" w:hAnsi="Times New Roman" w:cs="Times New Roman"/>
            <w:sz w:val="21"/>
            <w:szCs w:val="21"/>
          </w:rPr>
          <w:t>ing</w:t>
        </w:r>
      </w:ins>
      <w:del w:id="492" w:author="Editor" w:date="2016-02-11T09:33:00Z">
        <w:r>
          <w:rPr>
            <w:rFonts w:ascii="Times New Roman" w:hAnsi="Times New Roman" w:cs="Times New Roman"/>
            <w:sz w:val="21"/>
            <w:szCs w:val="21"/>
          </w:rPr>
          <w:delText>s</w:delText>
        </w:r>
      </w:del>
      <w:r>
        <w:rPr>
          <w:rFonts w:ascii="Times New Roman" w:hAnsi="Times New Roman" w:cs="Times New Roman"/>
          <w:sz w:val="21"/>
          <w:szCs w:val="21"/>
        </w:rPr>
        <w:t xml:space="preserve"> of a set </w:t>
      </w:r>
      <w:r>
        <w:rPr>
          <w:rFonts w:ascii="Times New Roman" w:hAnsi="Times New Roman" w:cs="Times New Roman"/>
          <w:b/>
          <w:sz w:val="21"/>
          <w:szCs w:val="21"/>
        </w:rPr>
        <w:t>V</w:t>
      </w:r>
      <w:r>
        <w:rPr>
          <w:rFonts w:ascii="Times New Roman" w:hAnsi="Times New Roman" w:cs="Times New Roman"/>
          <w:i/>
          <w:sz w:val="21"/>
          <w:szCs w:val="21"/>
        </w:rPr>
        <w:t>=</w:t>
      </w:r>
      <w:r>
        <w:rPr>
          <w:rFonts w:ascii="Times New Roman" w:hAnsi="Times New Roman" w:cs="Times New Roman"/>
          <w:sz w:val="21"/>
          <w:szCs w:val="21"/>
        </w:rPr>
        <w:t>{</w:t>
      </w:r>
      <w:r>
        <w:rPr>
          <w:rFonts w:ascii="Times New Roman" w:hAnsi="Times New Roman" w:cs="Times New Roman"/>
          <w:i/>
          <w:sz w:val="21"/>
          <w:szCs w:val="21"/>
        </w:rPr>
        <w:t>v</w:t>
      </w:r>
      <w:r>
        <w:rPr>
          <w:rFonts w:ascii="Times New Roman" w:hAnsi="Times New Roman" w:cs="Times New Roman"/>
          <w:sz w:val="21"/>
          <w:szCs w:val="21"/>
          <w:vertAlign w:val="subscript"/>
        </w:rPr>
        <w:t>1</w:t>
      </w:r>
      <w:r>
        <w:rPr>
          <w:rFonts w:ascii="Times New Roman" w:hAnsi="Times New Roman" w:cs="Times New Roman"/>
          <w:i/>
          <w:sz w:val="21"/>
          <w:szCs w:val="21"/>
        </w:rPr>
        <w:t>,v</w:t>
      </w:r>
      <w:r>
        <w:rPr>
          <w:rFonts w:ascii="Times New Roman" w:hAnsi="Times New Roman" w:cs="Times New Roman"/>
          <w:sz w:val="21"/>
          <w:szCs w:val="21"/>
          <w:vertAlign w:val="subscript"/>
        </w:rPr>
        <w:t>2</w:t>
      </w:r>
      <w:r>
        <w:rPr>
          <w:rFonts w:ascii="Times New Roman" w:hAnsi="Times New Roman" w:cs="Times New Roman"/>
          <w:i/>
          <w:sz w:val="21"/>
          <w:szCs w:val="21"/>
        </w:rPr>
        <w:t>,…,v</w:t>
      </w:r>
      <w:r>
        <w:rPr>
          <w:rFonts w:ascii="Times New Roman" w:hAnsi="Times New Roman" w:cs="Times New Roman"/>
          <w:i/>
          <w:sz w:val="21"/>
          <w:szCs w:val="21"/>
          <w:vertAlign w:val="subscript"/>
        </w:rPr>
        <w:t xml:space="preserve">n </w:t>
      </w:r>
      <w:r>
        <w:rPr>
          <w:rFonts w:ascii="Times New Roman" w:hAnsi="Times New Roman" w:cs="Times New Roman"/>
          <w:sz w:val="21"/>
          <w:szCs w:val="21"/>
        </w:rPr>
        <w:t xml:space="preserve">} of </w:t>
      </w:r>
      <w:r>
        <w:rPr>
          <w:rFonts w:ascii="Times New Roman" w:hAnsi="Times New Roman" w:cs="Times New Roman"/>
          <w:i/>
          <w:sz w:val="21"/>
          <w:szCs w:val="21"/>
        </w:rPr>
        <w:t>n</w:t>
      </w:r>
      <w:r>
        <w:rPr>
          <w:rFonts w:ascii="Times New Roman" w:hAnsi="Times New Roman" w:cs="Times New Roman"/>
          <w:sz w:val="21"/>
          <w:szCs w:val="21"/>
        </w:rPr>
        <w:t xml:space="preserve"> nodes and a set </w:t>
      </w:r>
      <w:r>
        <w:rPr>
          <w:rFonts w:ascii="Times New Roman" w:hAnsi="Times New Roman" w:cs="Times New Roman"/>
          <w:b/>
          <w:sz w:val="21"/>
          <w:szCs w:val="21"/>
        </w:rPr>
        <w:t>E</w:t>
      </w:r>
      <w:r>
        <w:rPr>
          <w:rFonts w:ascii="Times New Roman" w:hAnsi="Times New Roman" w:cs="Times New Roman"/>
          <w:i/>
          <w:sz w:val="21"/>
          <w:szCs w:val="21"/>
        </w:rPr>
        <w:t>=</w:t>
      </w:r>
      <w:r>
        <w:rPr>
          <w:rFonts w:ascii="Times New Roman" w:hAnsi="Times New Roman" w:cs="Times New Roman"/>
          <w:sz w:val="21"/>
          <w:szCs w:val="21"/>
        </w:rPr>
        <w:t>{</w:t>
      </w:r>
      <w:r>
        <w:rPr>
          <w:rFonts w:ascii="Times New Roman" w:hAnsi="Times New Roman" w:cs="Times New Roman"/>
          <w:i/>
          <w:sz w:val="21"/>
          <w:szCs w:val="21"/>
        </w:rPr>
        <w:t>e</w:t>
      </w:r>
      <w:r>
        <w:rPr>
          <w:rFonts w:ascii="Times New Roman" w:hAnsi="Times New Roman" w:cs="Times New Roman"/>
          <w:i/>
          <w:sz w:val="21"/>
          <w:szCs w:val="21"/>
          <w:vertAlign w:val="subscript"/>
        </w:rPr>
        <w:t>1</w:t>
      </w:r>
      <w:r>
        <w:rPr>
          <w:rFonts w:ascii="Times New Roman" w:hAnsi="Times New Roman" w:cs="Times New Roman"/>
          <w:i/>
          <w:sz w:val="21"/>
          <w:szCs w:val="21"/>
        </w:rPr>
        <w:t>,e</w:t>
      </w:r>
      <w:r>
        <w:rPr>
          <w:rFonts w:ascii="Times New Roman" w:hAnsi="Times New Roman" w:cs="Times New Roman"/>
          <w:i/>
          <w:sz w:val="21"/>
          <w:szCs w:val="21"/>
          <w:vertAlign w:val="subscript"/>
        </w:rPr>
        <w:t>2</w:t>
      </w:r>
      <w:r>
        <w:rPr>
          <w:rFonts w:ascii="Times New Roman" w:hAnsi="Times New Roman" w:cs="Times New Roman"/>
          <w:i/>
          <w:sz w:val="21"/>
          <w:szCs w:val="21"/>
        </w:rPr>
        <w:t>,…,e</w:t>
      </w:r>
      <w:r>
        <w:rPr>
          <w:rFonts w:ascii="Times New Roman" w:hAnsi="Times New Roman" w:cs="Times New Roman"/>
          <w:i/>
          <w:sz w:val="21"/>
          <w:szCs w:val="21"/>
          <w:vertAlign w:val="subscript"/>
        </w:rPr>
        <w:t xml:space="preserve">n </w:t>
      </w:r>
      <w:r>
        <w:rPr>
          <w:rFonts w:ascii="Times New Roman" w:hAnsi="Times New Roman" w:cs="Times New Roman"/>
          <w:sz w:val="21"/>
          <w:szCs w:val="21"/>
        </w:rPr>
        <w:t xml:space="preserve">} of </w:t>
      </w:r>
      <w:r>
        <w:rPr>
          <w:rFonts w:ascii="Times New Roman" w:hAnsi="Times New Roman" w:cs="Times New Roman"/>
          <w:i/>
          <w:sz w:val="21"/>
          <w:szCs w:val="21"/>
        </w:rPr>
        <w:t>m</w:t>
      </w:r>
      <w:r>
        <w:rPr>
          <w:rFonts w:ascii="Times New Roman" w:hAnsi="Times New Roman" w:cs="Times New Roman"/>
          <w:sz w:val="21"/>
          <w:szCs w:val="21"/>
        </w:rPr>
        <w:t xml:space="preserve"> (directed/undirected) arcs is utilized to represent the alternative network topology of </w:t>
      </w:r>
      <w:ins w:id="493" w:author="Editor" w:date="2016-02-11T09:33:00Z">
        <w:r>
          <w:rPr>
            <w:rFonts w:ascii="Times New Roman" w:hAnsi="Times New Roman" w:cs="Times New Roman"/>
            <w:sz w:val="21"/>
            <w:szCs w:val="21"/>
          </w:rPr>
          <w:t xml:space="preserve">the </w:t>
        </w:r>
      </w:ins>
      <w:r>
        <w:rPr>
          <w:rFonts w:ascii="Times New Roman" w:hAnsi="Times New Roman" w:cs="Times New Roman"/>
          <w:sz w:val="21"/>
          <w:szCs w:val="21"/>
        </w:rPr>
        <w:t xml:space="preserve">WDS. In </w:t>
      </w:r>
      <w:ins w:id="494" w:author="Editor" w:date="2016-02-11T09:33:00Z">
        <w:r>
          <w:rPr>
            <w:rFonts w:ascii="Times New Roman" w:hAnsi="Times New Roman" w:cs="Times New Roman"/>
            <w:sz w:val="21"/>
            <w:szCs w:val="21"/>
          </w:rPr>
          <w:t xml:space="preserve">the </w:t>
        </w:r>
      </w:ins>
      <w:r>
        <w:rPr>
          <w:rFonts w:ascii="Times New Roman" w:hAnsi="Times New Roman" w:cs="Times New Roman"/>
          <w:sz w:val="21"/>
          <w:szCs w:val="21"/>
        </w:rPr>
        <w:t>node set</w:t>
      </w:r>
      <w:del w:id="495" w:author="Editor" w:date="2016-02-11T09:33:00Z">
        <w:r>
          <w:rPr>
            <w:rFonts w:ascii="Times New Roman" w:hAnsi="Times New Roman" w:cs="Times New Roman"/>
            <w:sz w:val="21"/>
            <w:szCs w:val="21"/>
          </w:rPr>
          <w:delText>s</w:delText>
        </w:r>
      </w:del>
      <w:r>
        <w:rPr>
          <w:rFonts w:ascii="Times New Roman" w:hAnsi="Times New Roman" w:cs="Times New Roman"/>
          <w:sz w:val="21"/>
          <w:szCs w:val="21"/>
        </w:rPr>
        <w:t xml:space="preserve"> </w:t>
      </w:r>
      <w:r>
        <w:rPr>
          <w:rFonts w:ascii="Times New Roman" w:hAnsi="Times New Roman" w:cs="Times New Roman"/>
          <w:b/>
          <w:sz w:val="21"/>
          <w:szCs w:val="21"/>
        </w:rPr>
        <w:t>V</w:t>
      </w:r>
      <w:r>
        <w:rPr>
          <w:rFonts w:ascii="Times New Roman" w:hAnsi="Times New Roman" w:cs="Times New Roman"/>
          <w:sz w:val="21"/>
          <w:szCs w:val="21"/>
        </w:rPr>
        <w:t xml:space="preserve">, element </w:t>
      </w:r>
      <w:r>
        <w:rPr>
          <w:rFonts w:ascii="Times New Roman" w:hAnsi="Times New Roman" w:cs="Times New Roman"/>
          <w:i/>
          <w:sz w:val="21"/>
          <w:szCs w:val="21"/>
        </w:rPr>
        <w:t>v</w:t>
      </w:r>
      <w:r>
        <w:rPr>
          <w:rFonts w:ascii="Times New Roman" w:hAnsi="Times New Roman" w:cs="Times New Roman"/>
          <w:i/>
          <w:sz w:val="21"/>
          <w:szCs w:val="21"/>
          <w:vertAlign w:val="subscript"/>
        </w:rPr>
        <w:t>s</w:t>
      </w:r>
      <w:r>
        <w:rPr>
          <w:rFonts w:ascii="Times New Roman" w:hAnsi="Times New Roman" w:cs="Times New Roman"/>
          <w:sz w:val="21"/>
          <w:szCs w:val="21"/>
        </w:rPr>
        <w:t xml:space="preserve"> denotes the source node of </w:t>
      </w:r>
      <w:r>
        <w:rPr>
          <w:rFonts w:ascii="Times New Roman" w:hAnsi="Times New Roman" w:cs="Times New Roman"/>
          <w:i/>
          <w:sz w:val="21"/>
          <w:szCs w:val="21"/>
        </w:rPr>
        <w:t>G</w:t>
      </w:r>
      <w:r>
        <w:rPr>
          <w:rFonts w:ascii="Times New Roman" w:hAnsi="Times New Roman" w:cs="Times New Roman"/>
          <w:sz w:val="21"/>
          <w:szCs w:val="21"/>
        </w:rPr>
        <w:t xml:space="preserve">, and </w:t>
      </w:r>
      <w:proofErr w:type="gramStart"/>
      <w:r>
        <w:rPr>
          <w:rFonts w:ascii="Times New Roman" w:hAnsi="Times New Roman" w:cs="Times New Roman"/>
          <w:i/>
          <w:sz w:val="21"/>
          <w:szCs w:val="21"/>
        </w:rPr>
        <w:t>v</w:t>
      </w:r>
      <w:r>
        <w:rPr>
          <w:rFonts w:ascii="Times New Roman" w:hAnsi="Times New Roman" w:cs="Times New Roman"/>
          <w:i/>
          <w:sz w:val="21"/>
          <w:szCs w:val="21"/>
          <w:vertAlign w:val="subscript"/>
        </w:rPr>
        <w:t>t</w:t>
      </w:r>
      <w:proofErr w:type="gramEnd"/>
      <w:r>
        <w:rPr>
          <w:rFonts w:ascii="Times New Roman" w:hAnsi="Times New Roman" w:cs="Times New Roman"/>
          <w:sz w:val="21"/>
          <w:szCs w:val="21"/>
        </w:rPr>
        <w:t xml:space="preserve"> denotes a user node.</w:t>
      </w:r>
    </w:p>
    <w:p>
      <w:pPr>
        <w:ind w:firstLineChars="200" w:firstLine="420"/>
        <w:rPr>
          <w:rFonts w:ascii="Times New Roman" w:hAnsi="Times New Roman" w:cs="Times New Roman"/>
          <w:sz w:val="21"/>
          <w:szCs w:val="21"/>
        </w:rPr>
      </w:pPr>
      <w:r>
        <w:rPr>
          <w:rFonts w:ascii="Times New Roman" w:hAnsi="Times New Roman" w:cs="Times New Roman"/>
          <w:sz w:val="21"/>
          <w:szCs w:val="21"/>
        </w:rPr>
        <w:t xml:space="preserve">(1) </w:t>
      </w:r>
      <w:bookmarkStart w:id="496" w:name="OLE_LINK168"/>
      <w:bookmarkStart w:id="497" w:name="OLE_LINK169"/>
      <w:r>
        <w:rPr>
          <w:rFonts w:ascii="Times New Roman" w:hAnsi="Times New Roman" w:cs="Times New Roman"/>
          <w:sz w:val="21"/>
          <w:szCs w:val="21"/>
        </w:rPr>
        <w:t xml:space="preserve">Source distance </w:t>
      </w:r>
      <w:bookmarkEnd w:id="496"/>
      <w:bookmarkEnd w:id="497"/>
      <w:r>
        <w:rPr>
          <w:rFonts w:ascii="Times New Roman" w:hAnsi="Times New Roman" w:cs="Times New Roman"/>
          <w:sz w:val="21"/>
          <w:szCs w:val="21"/>
        </w:rPr>
        <w:t>of user nodes (</w:t>
      </w:r>
      <w:r>
        <w:rPr>
          <w:rFonts w:ascii="Times New Roman" w:hAnsi="Times New Roman" w:cs="Times New Roman"/>
          <w:i/>
          <w:sz w:val="21"/>
          <w:szCs w:val="21"/>
        </w:rPr>
        <w:t>I</w:t>
      </w:r>
      <w:r>
        <w:rPr>
          <w:rFonts w:ascii="Times New Roman" w:hAnsi="Times New Roman" w:cs="Times New Roman"/>
          <w:sz w:val="21"/>
          <w:szCs w:val="21"/>
          <w:vertAlign w:val="subscript"/>
        </w:rPr>
        <w:t>31</w:t>
      </w:r>
      <w:r>
        <w:rPr>
          <w:rFonts w:ascii="Times New Roman" w:hAnsi="Times New Roman" w:cs="Times New Roman"/>
          <w:sz w:val="21"/>
          <w:szCs w:val="21"/>
        </w:rPr>
        <w:t xml:space="preserve">).  In the network model of </w:t>
      </w:r>
      <w:ins w:id="498" w:author="Editor" w:date="2016-02-11T09:33:00Z">
        <w:r>
          <w:rPr>
            <w:rFonts w:ascii="Times New Roman" w:hAnsi="Times New Roman" w:cs="Times New Roman"/>
            <w:sz w:val="21"/>
            <w:szCs w:val="21"/>
          </w:rPr>
          <w:t xml:space="preserve">the </w:t>
        </w:r>
      </w:ins>
      <w:r>
        <w:rPr>
          <w:rFonts w:ascii="Times New Roman" w:hAnsi="Times New Roman" w:cs="Times New Roman"/>
          <w:sz w:val="21"/>
          <w:szCs w:val="21"/>
        </w:rPr>
        <w:t xml:space="preserve">WDS, the source distance of user node </w:t>
      </w:r>
      <w:r>
        <w:rPr>
          <w:rFonts w:ascii="Times New Roman" w:hAnsi="Times New Roman" w:cs="Times New Roman"/>
          <w:i/>
          <w:sz w:val="21"/>
          <w:szCs w:val="21"/>
        </w:rPr>
        <w:t>i</w:t>
      </w:r>
      <w:r>
        <w:rPr>
          <w:rFonts w:ascii="Times New Roman" w:hAnsi="Times New Roman" w:cs="Times New Roman"/>
          <w:sz w:val="21"/>
          <w:szCs w:val="21"/>
        </w:rPr>
        <w:t xml:space="preserve"> is defined as the shortest distance from the source node to </w:t>
      </w:r>
      <w:del w:id="499" w:author="Editor" w:date="2016-02-11T09:33:00Z">
        <w:r>
          <w:rPr>
            <w:rFonts w:ascii="Times New Roman" w:hAnsi="Times New Roman" w:cs="Times New Roman"/>
            <w:sz w:val="21"/>
            <w:szCs w:val="21"/>
          </w:rPr>
          <w:delText xml:space="preserve">the </w:delText>
        </w:r>
      </w:del>
      <w:r>
        <w:rPr>
          <w:rFonts w:ascii="Times New Roman" w:hAnsi="Times New Roman" w:cs="Times New Roman"/>
          <w:sz w:val="21"/>
          <w:szCs w:val="21"/>
        </w:rPr>
        <w:t xml:space="preserve">user node </w:t>
      </w:r>
      <w:r>
        <w:rPr>
          <w:rFonts w:ascii="Times New Roman" w:hAnsi="Times New Roman" w:cs="Times New Roman"/>
          <w:i/>
          <w:sz w:val="21"/>
          <w:szCs w:val="21"/>
        </w:rPr>
        <w:t>i</w:t>
      </w:r>
      <w:r>
        <w:rPr>
          <w:rFonts w:ascii="Times New Roman" w:hAnsi="Times New Roman" w:cs="Times New Roman"/>
          <w:sz w:val="21"/>
          <w:szCs w:val="21"/>
        </w:rPr>
        <w:t xml:space="preserve"> with all arcs (pipelines) hav</w:t>
      </w:r>
      <w:ins w:id="500" w:author="Editor" w:date="2016-02-11T09:33:00Z">
        <w:r>
          <w:rPr>
            <w:rFonts w:ascii="Times New Roman" w:hAnsi="Times New Roman" w:cs="Times New Roman"/>
            <w:sz w:val="21"/>
            <w:szCs w:val="21"/>
          </w:rPr>
          <w:t>ing</w:t>
        </w:r>
      </w:ins>
      <w:del w:id="501" w:author="Editor" w:date="2016-02-11T09:33:00Z">
        <w:r>
          <w:rPr>
            <w:rFonts w:ascii="Times New Roman" w:hAnsi="Times New Roman" w:cs="Times New Roman"/>
            <w:sz w:val="21"/>
            <w:szCs w:val="21"/>
          </w:rPr>
          <w:delText>e</w:delText>
        </w:r>
      </w:del>
      <w:r>
        <w:rPr>
          <w:rFonts w:ascii="Times New Roman" w:hAnsi="Times New Roman" w:cs="Times New Roman"/>
          <w:sz w:val="21"/>
          <w:szCs w:val="21"/>
        </w:rPr>
        <w:t xml:space="preserve"> a unit length:</w:t>
      </w:r>
    </w:p>
    <w:bookmarkEnd w:id="458"/>
    <w:bookmarkEnd w:id="459"/>
    <w:p>
      <w:pPr>
        <w:wordWrap w:val="0"/>
        <w:ind w:firstLineChars="200" w:firstLine="420"/>
        <w:jc w:val="right"/>
        <w:rPr>
          <w:rFonts w:ascii="Times New Roman" w:hAnsi="Times New Roman" w:cs="Times New Roman"/>
          <w:sz w:val="21"/>
          <w:szCs w:val="21"/>
        </w:rPr>
      </w:pPr>
      <w:r>
        <w:rPr>
          <w:rFonts w:ascii="Times New Roman" w:hAnsi="Times New Roman" w:cs="Times New Roman"/>
          <w:position w:val="-10"/>
          <w:sz w:val="21"/>
          <w:szCs w:val="21"/>
        </w:rPr>
        <w:object w:dxaOrig="1820" w:dyaOrig="300">
          <v:shape id="_x0000_i1026" type="#_x0000_t75" style="width:92.65pt;height:14.25pt" o:ole="">
            <v:imagedata r:id="rId12" o:title=""/>
          </v:shape>
          <o:OLEObject Type="Embed" ProgID="Equation.DSMT4" ShapeID="_x0000_i1026" DrawAspect="Content" ObjectID="_1517292095" r:id="rId13"/>
        </w:object>
      </w:r>
      <w:r>
        <w:rPr>
          <w:rFonts w:ascii="Times New Roman" w:hAnsi="Times New Roman" w:cs="Times New Roman"/>
          <w:sz w:val="21"/>
          <w:szCs w:val="21"/>
        </w:rPr>
        <w:t xml:space="preserve">                                    (2)</w:t>
      </w:r>
    </w:p>
    <w:p>
      <w:pPr>
        <w:ind w:firstLineChars="200" w:firstLine="420"/>
        <w:rPr>
          <w:rFonts w:ascii="Times New Roman" w:hAnsi="Times New Roman" w:cs="Times New Roman"/>
          <w:sz w:val="21"/>
          <w:szCs w:val="21"/>
        </w:rPr>
      </w:pPr>
      <w:bookmarkStart w:id="502" w:name="OLE_LINK212"/>
      <w:bookmarkStart w:id="503" w:name="OLE_LINK213"/>
      <w:r>
        <w:rPr>
          <w:rFonts w:ascii="Times New Roman" w:hAnsi="Times New Roman" w:cs="Times New Roman"/>
          <w:sz w:val="21"/>
          <w:szCs w:val="21"/>
        </w:rPr>
        <w:t xml:space="preserve">When all arcs in the network are set with </w:t>
      </w:r>
      <w:ins w:id="504" w:author="Editor" w:date="2016-02-11T09:33:00Z">
        <w:r>
          <w:rPr>
            <w:rFonts w:ascii="Times New Roman" w:hAnsi="Times New Roman" w:cs="Times New Roman"/>
            <w:sz w:val="21"/>
            <w:szCs w:val="21"/>
          </w:rPr>
          <w:t xml:space="preserve">a </w:t>
        </w:r>
      </w:ins>
      <w:r>
        <w:rPr>
          <w:rFonts w:ascii="Times New Roman" w:hAnsi="Times New Roman" w:cs="Times New Roman"/>
          <w:sz w:val="21"/>
          <w:szCs w:val="21"/>
        </w:rPr>
        <w:t xml:space="preserve">unit length, the value of </w:t>
      </w:r>
      <w:proofErr w:type="gramStart"/>
      <w:r>
        <w:rPr>
          <w:rFonts w:ascii="Times New Roman" w:hAnsi="Times New Roman" w:cs="Times New Roman"/>
          <w:i/>
          <w:sz w:val="21"/>
          <w:szCs w:val="21"/>
        </w:rPr>
        <w:t>I</w:t>
      </w:r>
      <w:r>
        <w:rPr>
          <w:rFonts w:ascii="Times New Roman" w:hAnsi="Times New Roman" w:cs="Times New Roman"/>
          <w:sz w:val="21"/>
          <w:szCs w:val="21"/>
          <w:vertAlign w:val="subscript"/>
        </w:rPr>
        <w:t>31</w:t>
      </w:r>
      <w:r>
        <w:rPr>
          <w:rFonts w:ascii="Times New Roman" w:hAnsi="Times New Roman" w:cs="Times New Roman"/>
          <w:sz w:val="21"/>
          <w:szCs w:val="21"/>
        </w:rPr>
        <w:t>(</w:t>
      </w:r>
      <w:proofErr w:type="gramEnd"/>
      <w:r>
        <w:rPr>
          <w:rFonts w:ascii="Times New Roman" w:hAnsi="Times New Roman" w:cs="Times New Roman"/>
          <w:i/>
          <w:sz w:val="21"/>
          <w:szCs w:val="21"/>
        </w:rPr>
        <w:t>i</w:t>
      </w:r>
      <w:r>
        <w:rPr>
          <w:rFonts w:ascii="Times New Roman" w:hAnsi="Times New Roman" w:cs="Times New Roman"/>
          <w:sz w:val="21"/>
          <w:szCs w:val="21"/>
        </w:rPr>
        <w:t xml:space="preserve">) equals </w:t>
      </w:r>
      <w:del w:id="505" w:author="Editor" w:date="2016-02-11T09:34:00Z">
        <w:r>
          <w:rPr>
            <w:rFonts w:ascii="Times New Roman" w:hAnsi="Times New Roman" w:cs="Times New Roman"/>
            <w:sz w:val="21"/>
            <w:szCs w:val="21"/>
          </w:rPr>
          <w:delText xml:space="preserve">to </w:delText>
        </w:r>
      </w:del>
      <w:r>
        <w:rPr>
          <w:rFonts w:ascii="Times New Roman" w:hAnsi="Times New Roman" w:cs="Times New Roman"/>
          <w:sz w:val="21"/>
          <w:szCs w:val="21"/>
        </w:rPr>
        <w:t xml:space="preserve">the arc number in the shortest path and can be calculated by the breadth first search (BFS) algorithm </w:t>
      </w:r>
      <w:r>
        <w:rPr>
          <w:rFonts w:ascii="Times New Roman" w:hAnsi="Times New Roman" w:cs="Times New Roman"/>
          <w:color w:val="000000" w:themeColor="text1"/>
          <w:sz w:val="21"/>
          <w:szCs w:val="21"/>
        </w:rPr>
        <w:t>(</w:t>
      </w:r>
      <w:r>
        <w:rPr>
          <w:rFonts w:ascii="Times New Roman" w:hAnsi="Times New Roman"/>
          <w:color w:val="000000" w:themeColor="text1"/>
          <w:sz w:val="21"/>
          <w:szCs w:val="21"/>
        </w:rPr>
        <w:t xml:space="preserve">West </w:t>
      </w:r>
      <w:r>
        <w:rPr>
          <w:rFonts w:ascii="Times New Roman" w:hAnsi="Times New Roman"/>
          <w:color w:val="0000FF"/>
          <w:sz w:val="21"/>
          <w:szCs w:val="21"/>
        </w:rPr>
        <w:t>2001</w:t>
      </w:r>
      <w:r>
        <w:rPr>
          <w:rFonts w:ascii="Times New Roman" w:hAnsi="Times New Roman" w:cs="Times New Roman"/>
          <w:sz w:val="21"/>
          <w:szCs w:val="21"/>
        </w:rPr>
        <w:t xml:space="preserve">). The </w:t>
      </w:r>
      <w:proofErr w:type="gramStart"/>
      <w:r>
        <w:rPr>
          <w:rFonts w:ascii="Times New Roman" w:hAnsi="Times New Roman" w:cs="Times New Roman"/>
          <w:i/>
          <w:sz w:val="21"/>
          <w:szCs w:val="21"/>
        </w:rPr>
        <w:t>I</w:t>
      </w:r>
      <w:r>
        <w:rPr>
          <w:rFonts w:ascii="Times New Roman" w:hAnsi="Times New Roman" w:cs="Times New Roman"/>
          <w:sz w:val="21"/>
          <w:szCs w:val="21"/>
          <w:vertAlign w:val="subscript"/>
        </w:rPr>
        <w:t>31</w:t>
      </w:r>
      <w:r>
        <w:rPr>
          <w:rFonts w:ascii="Times New Roman" w:hAnsi="Times New Roman" w:cs="Times New Roman"/>
          <w:sz w:val="21"/>
          <w:szCs w:val="21"/>
        </w:rPr>
        <w:t>(</w:t>
      </w:r>
      <w:proofErr w:type="gramEnd"/>
      <w:r>
        <w:rPr>
          <w:rFonts w:ascii="Times New Roman" w:hAnsi="Times New Roman" w:cs="Times New Roman"/>
          <w:i/>
          <w:sz w:val="21"/>
          <w:szCs w:val="21"/>
        </w:rPr>
        <w:t>i</w:t>
      </w:r>
      <w:r>
        <w:rPr>
          <w:rFonts w:ascii="Times New Roman" w:hAnsi="Times New Roman" w:cs="Times New Roman"/>
          <w:sz w:val="21"/>
          <w:szCs w:val="21"/>
        </w:rPr>
        <w:t xml:space="preserve">) values of </w:t>
      </w:r>
      <w:ins w:id="506" w:author="Editor" w:date="2016-02-11T09:34:00Z">
        <w:r>
          <w:rPr>
            <w:rFonts w:ascii="Times New Roman" w:hAnsi="Times New Roman" w:cs="Times New Roman"/>
            <w:sz w:val="21"/>
            <w:szCs w:val="21"/>
          </w:rPr>
          <w:t xml:space="preserve">the </w:t>
        </w:r>
      </w:ins>
      <w:r>
        <w:rPr>
          <w:rFonts w:ascii="Times New Roman" w:hAnsi="Times New Roman" w:cs="Times New Roman"/>
          <w:sz w:val="21"/>
          <w:szCs w:val="21"/>
        </w:rPr>
        <w:t xml:space="preserve">user nodes in the example WDS network are presented in Fig. </w:t>
      </w:r>
      <w:r>
        <w:rPr>
          <w:rFonts w:ascii="Times New Roman" w:hAnsi="Times New Roman" w:cs="Times New Roman"/>
          <w:color w:val="0000FF"/>
          <w:sz w:val="21"/>
          <w:szCs w:val="21"/>
        </w:rPr>
        <w:t>5</w:t>
      </w:r>
      <w:r>
        <w:rPr>
          <w:rFonts w:ascii="Times New Roman" w:hAnsi="Times New Roman" w:cs="Times New Roman"/>
          <w:sz w:val="21"/>
          <w:szCs w:val="21"/>
        </w:rPr>
        <w:t xml:space="preserve">. </w:t>
      </w:r>
    </w:p>
    <w:bookmarkEnd w:id="502"/>
    <w:bookmarkEnd w:id="503"/>
    <w:p>
      <w:pPr>
        <w:adjustRightInd w:val="0"/>
        <w:snapToGrid w:val="0"/>
        <w:jc w:val="center"/>
        <w:rPr>
          <w:rFonts w:ascii="Times New Roman" w:hAnsi="Times New Roman" w:cs="Times New Roman"/>
          <w:sz w:val="21"/>
          <w:szCs w:val="21"/>
        </w:rPr>
      </w:pPr>
      <w:r>
        <w:rPr>
          <w:rFonts w:ascii="Times New Roman" w:hAnsi="Times New Roman" w:cs="Times New Roman"/>
          <w:lang w:eastAsia="en-US"/>
        </w:rPr>
        <mc:AlternateContent>
          <mc:Choice Requires="wpc">
            <w:drawing>
              <wp:inline distT="0" distB="0" distL="0" distR="0">
                <wp:extent cx="1822938" cy="1500555"/>
                <wp:effectExtent l="0" t="0" r="6350" b="4445"/>
                <wp:docPr id="168" name="画布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7" name="文本框 137"/>
                        <wps:cNvSpPr txBox="1"/>
                        <wps:spPr>
                          <a:xfrm>
                            <a:off x="46821" y="78047"/>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38" name="文本框 138"/>
                        <wps:cNvSpPr txBox="1"/>
                        <wps:spPr>
                          <a:xfrm>
                            <a:off x="810522" y="77309"/>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6</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39" name="文本框 139"/>
                        <wps:cNvSpPr txBox="1"/>
                        <wps:spPr>
                          <a:xfrm>
                            <a:off x="46821" y="670052"/>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2</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40" name="文本框 140"/>
                        <wps:cNvSpPr txBox="1"/>
                        <wps:spPr>
                          <a:xfrm>
                            <a:off x="810522" y="681047"/>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41" name="文本框 141"/>
                        <wps:cNvSpPr txBox="1"/>
                        <wps:spPr>
                          <a:xfrm>
                            <a:off x="1563486" y="680383"/>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4</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42" name="文本框 142"/>
                        <wps:cNvSpPr txBox="1"/>
                        <wps:spPr>
                          <a:xfrm>
                            <a:off x="810522" y="1249617"/>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sz w:val="21"/>
                                  <w:szCs w:val="21"/>
                                </w:rPr>
                                <w:t>1</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43" name="文本框 143"/>
                        <wps:cNvSpPr txBox="1"/>
                        <wps:spPr>
                          <a:xfrm>
                            <a:off x="61878" y="1273110"/>
                            <a:ext cx="188211" cy="174522"/>
                          </a:xfrm>
                          <a:prstGeom prst="rect">
                            <a:avLst/>
                          </a:prstGeom>
                          <a:solidFill>
                            <a:srgbClr val="DDDDDD"/>
                          </a:solidFill>
                          <a:ln w="952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wps:txbx>
                        <wps:bodyPr rot="0" spcFirstLastPara="0" vertOverflow="overflow" horzOverflow="overflow" vert="horz" wrap="square" lIns="36000" tIns="18000" rIns="36000" bIns="18000" numCol="1" spcCol="0" rtlCol="0" fromWordArt="0" anchor="t" anchorCtr="0" forceAA="0" compatLnSpc="1">
                          <a:prstTxWarp prst="textNoShape">
                            <a:avLst/>
                          </a:prstTxWarp>
                          <a:noAutofit/>
                        </wps:bodyPr>
                      </wps:wsp>
                      <wps:wsp>
                        <wps:cNvPr id="144" name="直接连接符 144"/>
                        <wps:cNvCnPr/>
                        <wps:spPr>
                          <a:xfrm>
                            <a:off x="61877" y="1221350"/>
                            <a:ext cx="0" cy="1888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直接连接符 145"/>
                        <wps:cNvCnPr/>
                        <wps:spPr>
                          <a:xfrm>
                            <a:off x="155736" y="265502"/>
                            <a:ext cx="0" cy="4440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直接连接符 146"/>
                        <wps:cNvCnPr/>
                        <wps:spPr>
                          <a:xfrm flipH="1" flipV="1">
                            <a:off x="152325" y="897259"/>
                            <a:ext cx="85" cy="1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 name="直接连接符 147"/>
                        <wps:cNvCnPr/>
                        <wps:spPr>
                          <a:xfrm flipV="1">
                            <a:off x="250089" y="1359819"/>
                            <a:ext cx="586879" cy="5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wps:spPr>
                          <a:xfrm flipV="1">
                            <a:off x="917736" y="871092"/>
                            <a:ext cx="0" cy="4079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直接连接符 149"/>
                        <wps:cNvCnPr/>
                        <wps:spPr>
                          <a:xfrm flipV="1">
                            <a:off x="917736" y="265502"/>
                            <a:ext cx="0" cy="4440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直接连接符 150"/>
                        <wps:cNvCnPr/>
                        <wps:spPr>
                          <a:xfrm flipV="1">
                            <a:off x="236504" y="182706"/>
                            <a:ext cx="600332" cy="20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 name="直接连接符 151"/>
                        <wps:cNvCnPr/>
                        <wps:spPr>
                          <a:xfrm>
                            <a:off x="236504" y="790324"/>
                            <a:ext cx="60046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直接连接符 152"/>
                        <wps:cNvCnPr/>
                        <wps:spPr>
                          <a:xfrm>
                            <a:off x="998504" y="790324"/>
                            <a:ext cx="5884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3" name="肘形连接符 153"/>
                        <wps:cNvCnPr/>
                        <wps:spPr>
                          <a:xfrm flipV="1">
                            <a:off x="998504" y="871092"/>
                            <a:ext cx="669200" cy="48872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直接连接符 154"/>
                        <wps:cNvCnPr/>
                        <wps:spPr>
                          <a:xfrm>
                            <a:off x="155736" y="871092"/>
                            <a:ext cx="248" cy="4020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椭圆 155"/>
                        <wps:cNvSpPr/>
                        <wps:spPr>
                          <a:xfrm>
                            <a:off x="74968" y="10396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椭圆 156"/>
                        <wps:cNvSpPr/>
                        <wps:spPr>
                          <a:xfrm>
                            <a:off x="836968" y="10396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椭圆 157"/>
                        <wps:cNvSpPr/>
                        <wps:spPr>
                          <a:xfrm>
                            <a:off x="74968" y="70955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椭圆 158"/>
                        <wps:cNvSpPr/>
                        <wps:spPr>
                          <a:xfrm>
                            <a:off x="836968" y="70955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椭圆 159"/>
                        <wps:cNvSpPr/>
                        <wps:spPr>
                          <a:xfrm>
                            <a:off x="1586936" y="70955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椭圆 160"/>
                        <wps:cNvSpPr/>
                        <wps:spPr>
                          <a:xfrm>
                            <a:off x="836968" y="1279051"/>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直接连接符 161"/>
                        <wps:cNvCnPr/>
                        <wps:spPr>
                          <a:xfrm>
                            <a:off x="251181" y="1221350"/>
                            <a:ext cx="0" cy="1888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TextBox 250"/>
                        <wps:cNvSpPr txBox="1"/>
                        <wps:spPr>
                          <a:xfrm>
                            <a:off x="278181" y="299452"/>
                            <a:ext cx="593530" cy="373390"/>
                          </a:xfrm>
                          <a:prstGeom prst="rect">
                            <a:avLst/>
                          </a:prstGeom>
                          <a:noFill/>
                        </wps:spPr>
                        <wps:txbx>
                          <w:txbxContent>
                            <w:p>
                              <w:pPr>
                                <w:pStyle w:val="NormalWeb"/>
                                <w:adjustRightInd w:val="0"/>
                                <w:snapToGrid w:val="0"/>
                                <w:spacing w:before="0" w:beforeAutospacing="0" w:after="0" w:afterAutospacing="0"/>
                                <w:rPr>
                                  <w:rFonts w:ascii="Times New Roman" w:eastAsiaTheme="minorEastAsia" w:hAnsi="Times New Roman" w:cs="Times New Roman"/>
                                  <w:color w:val="000000" w:themeColor="text1"/>
                                  <w:kern w:val="24"/>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5</w:t>
                              </w:r>
                              <w:r>
                                <w:rPr>
                                  <w:rFonts w:ascii="Times New Roman" w:eastAsiaTheme="minorEastAsia" w:hAnsi="Times New Roman" w:cs="Times New Roman"/>
                                  <w:color w:val="000000" w:themeColor="text1"/>
                                  <w:kern w:val="24"/>
                                  <w:sz w:val="18"/>
                                  <w:szCs w:val="21"/>
                                </w:rPr>
                                <w:t>)=2;</w:t>
                              </w:r>
                            </w:p>
                            <w:p>
                              <w:pPr>
                                <w:pStyle w:val="NormalWeb"/>
                                <w:adjustRightInd w:val="0"/>
                                <w:snapToGrid w:val="0"/>
                                <w:spacing w:before="0" w:beforeAutospacing="0" w:after="0" w:afterAutospacing="0"/>
                                <w:rPr>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3</w:t>
                              </w:r>
                              <w:r>
                                <w:rPr>
                                  <w:rFonts w:ascii="Times New Roman" w:eastAsiaTheme="minorEastAsia" w:hAnsi="Times New Roman" w:cs="Times New Roman"/>
                                  <w:color w:val="000000" w:themeColor="text1"/>
                                  <w:kern w:val="24"/>
                                  <w:sz w:val="18"/>
                                  <w:szCs w:val="21"/>
                                </w:rPr>
                                <w:t>)=2</w:t>
                              </w:r>
                            </w:p>
                          </w:txbxContent>
                        </wps:txbx>
                        <wps:bodyPr wrap="square" lIns="18000" tIns="10800" rIns="18000" bIns="10800" rtlCol="0">
                          <a:spAutoFit/>
                        </wps:bodyPr>
                      </wps:wsp>
                      <wps:wsp>
                        <wps:cNvPr id="163" name="直接连接符 163"/>
                        <wps:cNvCnPr>
                          <a:cxnSpLocks noChangeAspect="1"/>
                        </wps:cNvCnPr>
                        <wps:spPr>
                          <a:xfrm>
                            <a:off x="56911" y="584421"/>
                            <a:ext cx="1728124" cy="673296"/>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s:wsp>
                        <wps:cNvPr id="164" name="TextBox 250"/>
                        <wps:cNvSpPr txBox="1"/>
                        <wps:spPr>
                          <a:xfrm>
                            <a:off x="294913" y="905139"/>
                            <a:ext cx="577020" cy="373390"/>
                          </a:xfrm>
                          <a:prstGeom prst="rect">
                            <a:avLst/>
                          </a:prstGeom>
                          <a:noFill/>
                        </wps:spPr>
                        <wps:txbx>
                          <w:txbxContent>
                            <w:p>
                              <w:pPr>
                                <w:pStyle w:val="NormalWeb"/>
                                <w:adjustRightInd w:val="0"/>
                                <w:snapToGrid w:val="0"/>
                                <w:spacing w:before="0" w:beforeAutospacing="0" w:after="0" w:afterAutospacing="0"/>
                                <w:rPr>
                                  <w:rFonts w:ascii="Times New Roman" w:eastAsiaTheme="minorEastAsia" w:hAnsi="Times New Roman" w:cs="Times New Roman"/>
                                  <w:color w:val="000000" w:themeColor="text1"/>
                                  <w:kern w:val="24"/>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1</w:t>
                              </w:r>
                              <w:r>
                                <w:rPr>
                                  <w:rFonts w:ascii="Times New Roman" w:eastAsiaTheme="minorEastAsia" w:hAnsi="Times New Roman" w:cs="Times New Roman"/>
                                  <w:color w:val="000000" w:themeColor="text1"/>
                                  <w:kern w:val="24"/>
                                  <w:sz w:val="18"/>
                                  <w:szCs w:val="21"/>
                                </w:rPr>
                                <w:t>;</w:t>
                              </w:r>
                            </w:p>
                            <w:p>
                              <w:pPr>
                                <w:pStyle w:val="NormalWeb"/>
                                <w:adjustRightInd w:val="0"/>
                                <w:snapToGrid w:val="0"/>
                                <w:spacing w:before="0" w:beforeAutospacing="0" w:after="0" w:afterAutospacing="0"/>
                                <w:rPr>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2</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1</w:t>
                              </w:r>
                            </w:p>
                          </w:txbxContent>
                        </wps:txbx>
                        <wps:bodyPr wrap="square" lIns="18000" tIns="10800" rIns="18000" bIns="10800" rtlCol="0">
                          <a:spAutoFit/>
                        </wps:bodyPr>
                      </wps:wsp>
                      <wps:wsp>
                        <wps:cNvPr id="165" name="TextBox 250"/>
                        <wps:cNvSpPr txBox="1"/>
                        <wps:spPr>
                          <a:xfrm>
                            <a:off x="1029624" y="206027"/>
                            <a:ext cx="528125" cy="197495"/>
                          </a:xfrm>
                          <a:prstGeom prst="rect">
                            <a:avLst/>
                          </a:prstGeom>
                          <a:noFill/>
                        </wps:spPr>
                        <wps:txbx>
                          <w:txbxContent>
                            <w:p>
                              <w:pPr>
                                <w:pStyle w:val="NormalWeb"/>
                                <w:adjustRightInd w:val="0"/>
                                <w:snapToGrid w:val="0"/>
                                <w:spacing w:before="0" w:beforeAutospacing="0" w:after="0" w:afterAutospacing="0"/>
                                <w:rPr>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6</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3</w:t>
                              </w:r>
                            </w:p>
                          </w:txbxContent>
                        </wps:txbx>
                        <wps:bodyPr wrap="square" lIns="18000" tIns="10800" rIns="18000" bIns="10800" rtlCol="0">
                          <a:spAutoFit/>
                        </wps:bodyPr>
                      </wps:wsp>
                      <wps:wsp>
                        <wps:cNvPr id="166" name="直接连接符 166"/>
                        <wps:cNvCnPr>
                          <a:cxnSpLocks noChangeAspect="1"/>
                        </wps:cNvCnPr>
                        <wps:spPr>
                          <a:xfrm>
                            <a:off x="56911" y="36311"/>
                            <a:ext cx="1728124" cy="673296"/>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s:wsp>
                        <wps:cNvPr id="167" name="TextBox 250"/>
                        <wps:cNvSpPr txBox="1"/>
                        <wps:spPr>
                          <a:xfrm>
                            <a:off x="1044567" y="575361"/>
                            <a:ext cx="528760" cy="197495"/>
                          </a:xfrm>
                          <a:prstGeom prst="rect">
                            <a:avLst/>
                          </a:prstGeom>
                          <a:noFill/>
                        </wps:spPr>
                        <wps:txbx>
                          <w:txbxContent>
                            <w:p>
                              <w:pPr>
                                <w:pStyle w:val="NormalWeb"/>
                                <w:adjustRightInd w:val="0"/>
                                <w:snapToGrid w:val="0"/>
                                <w:spacing w:before="0" w:beforeAutospacing="0" w:after="0" w:afterAutospacing="0"/>
                                <w:rPr>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4</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2</w:t>
                              </w:r>
                            </w:p>
                          </w:txbxContent>
                        </wps:txbx>
                        <wps:bodyPr wrap="square" lIns="18000" tIns="10800" rIns="18000" bIns="10800" rtlCol="0">
                          <a:spAutoFit/>
                        </wps:bodyPr>
                      </wps:wsp>
                    </wpc:wpc>
                  </a:graphicData>
                </a:graphic>
              </wp:inline>
            </w:drawing>
          </mc:Choice>
          <mc:Fallback>
            <w:pict>
              <v:group id="画布 168" o:spid="_x0000_s1083" editas="canvas" style="width:143.55pt;height:118.15pt;mso-position-horizontal-relative:char;mso-position-vertical-relative:line" coordsize="18224,15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">
                <v:shape id="_x0000_s1084" type="#_x0000_t75" style="position:absolute;width:18224;height:15005;visibility:visible;mso-wrap-style:square">
                  <v:fill o:detectmouseclick="t"/>
                  <v:path o:connecttype="none"/>
                </v:shape>
                <v:shape id="文本框 137" o:spid="_x0000_s1085" type="#_x0000_t202" style="position:absolute;left:468;top:780;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PIsEA&#10;AADcAAAADwAAAGRycy9kb3ducmV2LnhtbERPTYvCMBC9C/6HMAveNF0VK12jaEHw4mHdPXgcm9m2&#10;tJnUJtb6742w4G0e73NWm97UoqPWlZYVfE4iEMSZ1SXnCn5/9uMlCOeRNdaWScGDHGzWw8EKE23v&#10;/E3dyecihLBLUEHhfZNI6bKCDLqJbYgD92dbgz7ANpe6xXsIN7WcRtFCGiw5NBTYUFpQVp1uRsG5&#10;6lPj9/HuUtH1cNzNU9ddUqVGH/32C4Sn3r/F/+6DDvNnMbyeC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ojyLBAAAA3AAAAA8AAAAAAAAAAAAAAAAAmAIAAGRycy9kb3du&#10;cmV2LnhtbFBLBQYAAAAABAAEAPUAAACGAw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v:textbox>
                </v:shape>
                <v:shape id="文本框 138" o:spid="_x0000_s1086" type="#_x0000_t202" style="position:absolute;left:8105;top:773;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cbUMQA&#10;AADcAAAADwAAAGRycy9kb3ducmV2LnhtbESPMW/CQAyF90r8h5OR2MqFUgEKHAgiIbF0KO3AaHIm&#10;iZLzhdw1pP++Hiqx2XrP733e7AbXqJ66UHk2MJsmoIhzbysuDHx/HV9XoEJEtth4JgO/FGC3Hb1s&#10;MLX+wZ/Un2OhJIRDigbKGNtU65CX5DBMfUss2s13DqOsXaFthw8Jd41+S5KFdlixNJTYUlZSXp9/&#10;nIFLPWQuHpeHa03308fhPQv9NTNmMh72a1CRhvg0/1+frODPhVaekQn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3G1DEAAAA3AAAAA8AAAAAAAAAAAAAAAAAmAIAAGRycy9k&#10;b3ducmV2LnhtbFBLBQYAAAAABAAEAPUAAACJAw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6</w:t>
                        </w:r>
                      </w:p>
                    </w:txbxContent>
                  </v:textbox>
                </v:shape>
                <v:shape id="文本框 139" o:spid="_x0000_s1087" type="#_x0000_t202" style="position:absolute;left:468;top:6700;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y8IA&#10;AADcAAAADwAAAGRycy9kb3ducmV2LnhtbERPTYvCMBC9C/6HMII3TV1l1WoULQhePKzrwePYjG1p&#10;M6lNttZ/bxYW9jaP9znrbWcq0VLjCssKJuMIBHFqdcGZgsv3YbQA4TyyxsoyKXiRg+2m31tjrO2T&#10;v6g9+0yEEHYxKsi9r2MpXZqTQTe2NXHg7rYx6ANsMqkbfIZwU8mPKPqUBgsODTnWlOSUlucfo+Ba&#10;donxh/n+VtLjeNrPEtfeEqWGg263AuGp8//iP/dRh/nTJfw+Ey6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77LwgAAANwAAAAPAAAAAAAAAAAAAAAAAJgCAABkcnMvZG93&#10;bnJldi54bWxQSwUGAAAAAAQABAD1AAAAhw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2</w:t>
                        </w:r>
                      </w:p>
                    </w:txbxContent>
                  </v:textbox>
                </v:shape>
                <v:shape id="文本框 140" o:spid="_x0000_s1088" type="#_x0000_t202" style="position:absolute;left:8105;top:6810;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kK8QA&#10;AADcAAAADwAAAGRycy9kb3ducmV2LnhtbESPMW/CQAyF90r8h5OR2MqFChUUOBBEQmLpUOjQ0eRM&#10;EiXnC7lrCP++HpDYbL3n9z6vt4NrVE9dqDwbmE0TUMS5txUXBn7Oh/clqBCRLTaeycCDAmw3o7c1&#10;ptbf+Zv6UyyUhHBI0UAZY5tqHfKSHIapb4lFu/rOYZS1K7Tt8C7hrtEfSfKpHVYsDSW2lJWU16c/&#10;Z+C3HjIXD4v9pabb8Ws/z0J/yYyZjIfdClSkIb7Mz+ujFfy54MszMoH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HZCvEAAAA3AAAAA8AAAAAAAAAAAAAAAAAmAIAAGRycy9k&#10;b3ducmV2LnhtbFBLBQYAAAAABAAEAPUAAACJAw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v:textbox>
                </v:shape>
                <v:shape id="文本框 141" o:spid="_x0000_s1089" type="#_x0000_t202" style="position:absolute;left:15634;top:6803;width:2217;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BsMIA&#10;AADcAAAADwAAAGRycy9kb3ducmV2LnhtbERPS4vCMBC+L+x/CLPgbU0VUammZS0IXjz4OHgcm9m2&#10;tJnUJtb6742wsLf5+J6zTgfTiJ46V1lWMBlHIIhzqysuFJxP2+8lCOeRNTaWScGTHKTJ58caY20f&#10;fKD+6AsRQtjFqKD0vo2ldHlJBt3YtsSB+7WdQR9gV0jd4SOEm0ZOo2guDVYcGkpsKSspr493o+BS&#10;D5nx28XmWtNtt9/MMtdfM6VGX8PPCoSnwf+L/9w7HebPJvB+Jlwgk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8GwwgAAANwAAAAPAAAAAAAAAAAAAAAAAJgCAABkcnMvZG93&#10;bnJldi54bWxQSwUGAAAAAAQABAD1AAAAhw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4</w:t>
                        </w:r>
                      </w:p>
                    </w:txbxContent>
                  </v:textbox>
                </v:shape>
                <v:shape id="文本框 142" o:spid="_x0000_s1090" type="#_x0000_t202" style="position:absolute;left:8105;top:12496;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lfx8EA&#10;AADcAAAADwAAAGRycy9kb3ducmV2LnhtbERPTYvCMBC9C/6HMMLeNFVklWpatCB48bDqwePYjG1p&#10;M6lNttZ/v1lY2Ns83uds08E0oqfOVZYVzGcRCOLc6ooLBdfLYboG4TyyxsYyKXiTgzQZj7YYa/vi&#10;L+rPvhAhhF2MCkrv21hKl5dk0M1sSxy4h+0M+gC7QuoOXyHcNHIRRZ/SYMWhocSWspLy+vxtFNzq&#10;ITP+sNrfa3oeT/tl5vp7ptTHZNhtQHga/L/4z33UYf5yAb/PhAtk8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ZX8fBAAAA3AAAAA8AAAAAAAAAAAAAAAAAmAIAAGRycy9kb3du&#10;cmV2LnhtbFBLBQYAAAAABAAEAPUAAACGAw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sz w:val="21"/>
                            <w:szCs w:val="21"/>
                          </w:rPr>
                          <w:t>1</w:t>
                        </w:r>
                      </w:p>
                    </w:txbxContent>
                  </v:textbox>
                </v:shape>
                <v:shape id="文本框 143" o:spid="_x0000_s1091" type="#_x0000_t202" style="position:absolute;left:618;top:12731;width:1882;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J38UA&#10;AADcAAAADwAAAGRycy9kb3ducmV2LnhtbERPTWvCQBC9F/wPyxS8FN1obZGYjVRR6cEejKLXITtN&#10;YrOzIbtq7K/vFgq9zeN9TjLvTC2u1LrKsoLRMAJBnFtdcaHgsF8PpiCcR9ZYWyYFd3IwT3sPCcba&#10;3nhH18wXIoSwi1FB6X0TS+nykgy6oW2IA/dpW4M+wLaQusVbCDe1HEfRqzRYcWgosaFlSflXdjEK&#10;VpfuvFgUHy94yra7ej85Rk/fG6X6j93bDISnzv+L/9zvOsyfPMPvM+EC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snfxQAAANwAAAAPAAAAAAAAAAAAAAAAAJgCAABkcnMv&#10;ZG93bnJldi54bWxQSwUGAAAAAAQABAD1AAAAigMAAAAA&#10;" fillcolor="#ddd" strokecolor="black [3213]">
                  <v:textbox inset="1mm,.5mm,1mm,.5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v:textbox>
                </v:shape>
                <v:line id="直接连接符 144" o:spid="_x0000_s1092" style="position:absolute;visibility:visible;mso-wrap-style:square" from="618,12213" to="618,1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Gzu8QAAADcAAAADwAAAGRycy9kb3ducmV2LnhtbERPTWvCQBC9F/wPywi9NRtFjURXCYLQ&#10;2lNtxeuQHZO02dmwu8a0v75bKHibx/uc9XYwrejJ+caygkmSgiAurW64UvDxvn9agvABWWNrmRR8&#10;k4ftZvSwxlzbG79RfwyViCHsc1RQh9DlUvqyJoM+sR1x5C7WGQwRukpqh7cYblo5TdOFNNhwbKix&#10;o11N5dfxahQsy8OnK7LiZTI/ddlPP31d7M+ZUo/joViBCDSEu/jf/azj/NkM/p6JF8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cbO7xAAAANwAAAAPAAAAAAAAAAAA&#10;AAAAAKECAABkcnMvZG93bnJldi54bWxQSwUGAAAAAAQABAD5AAAAkgMAAAAA&#10;" strokecolor="black [3213]"/>
                <v:line id="直接连接符 145" o:spid="_x0000_s1093" style="position:absolute;visibility:visible;mso-wrap-style:square" from="1557,2655" to="1557,7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0WIMMAAADcAAAADwAAAGRycy9kb3ducmV2LnhtbERPTWvCQBC9F/wPywi91Y2iRqKrBEGw&#10;7am24nXIjkna7GzYXWPqr3cLBW/zeJ+z2vSmER05X1tWMB4lIIgLq2suFXx97l4WIHxA1thYJgW/&#10;5GGzHjytMNP2yh/UHUIpYgj7DBVUIbSZlL6oyKAf2ZY4cmfrDIYIXSm1w2sMN42cJMlcGqw5NlTY&#10;0rai4udwMQoWxdu3y9P8dTw7tumtm7zPd6dUqedhny9BBOrDQ/zv3us4fzqDv2fiB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9FiDDAAAA3AAAAA8AAAAAAAAAAAAA&#10;AAAAoQIAAGRycy9kb3ducmV2LnhtbFBLBQYAAAAABAAEAPkAAACRAwAAAAA=&#10;" strokecolor="black [3213]"/>
                <v:line id="直接连接符 146" o:spid="_x0000_s1094" style="position:absolute;flip:x y;visibility:visible;mso-wrap-style:square" from="1523,8972" to="1524,8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t4P8IAAADcAAAADwAAAGRycy9kb3ducmV2LnhtbERP32vCMBB+F/wfwgl701RR6bqmooIi&#10;bAi67f1obm235lKazGb//TIY+HYf38/LN8G04ka9aywrmM8SEMSl1Q1XCt5eD9MUhPPIGlvLpOCH&#10;HGyK8SjHTNuBL3S7+krEEHYZKqi97zIpXVmTQTezHXHkPmxv0EfYV1L3OMRw08pFkqylwYZjQ40d&#10;7Wsqv67fRsHpOTymvD9/vuD7YNvzapfoY1DqYRK2TyA8BX8X/7tPOs5fruHvmXiB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t4P8IAAADcAAAADwAAAAAAAAAAAAAA&#10;AAChAgAAZHJzL2Rvd25yZXYueG1sUEsFBgAAAAAEAAQA+QAAAJADAAAAAA==&#10;" strokecolor="black [3213]"/>
                <v:line id="直接连接符 147" o:spid="_x0000_s1095" style="position:absolute;flip:y;visibility:visible;mso-wrap-style:square" from="2500,13598" to="8369,13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NtuMIAAADcAAAADwAAAGRycy9kb3ducmV2LnhtbERPzWoCMRC+F/oOYQreNKtYq6tRqlAo&#10;XkTrAwybcbO4mWyTqOs+fSMIvc3H9zuLVWtrcSUfKscKhoMMBHHhdMWlguPPV38KIkRkjbVjUnCn&#10;AKvl68sCc+1uvKfrIZYihXDIUYGJscmlDIUhi2HgGuLEnZy3GBP0pdQebync1nKUZRNpseLUYLCh&#10;jaHifLhYBXUXj91svTFd9ju+691u4vz7VqneW/s5BxGpjf/ip/tbp/njD3g8ky6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1NtuMIAAADcAAAADwAAAAAAAAAAAAAA&#10;AAChAgAAZHJzL2Rvd25yZXYueG1sUEsFBgAAAAAEAAQA+QAAAJADAAAAAA==&#10;" strokecolor="black [3213]"/>
                <v:line id="直接连接符 148" o:spid="_x0000_s1096" style="position:absolute;flip:y;visibility:visible;mso-wrap-style:square" from="9177,8710" to="9177,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z5ysUAAADcAAAADwAAAGRycy9kb3ducmV2LnhtbESPQWsCMRCF74X+hzCF3mpWsdKuRqlC&#10;oXiRqj9g2Iybxc1km6S67q93DoXeZnhv3vtmsep9qy4UUxPYwHhUgCKugm24NnA8fL68gUoZ2WIb&#10;mAzcKMFq+fiwwNKGK3/TZZ9rJSGcSjTgcu5KrVPlyGMahY5YtFOIHrOssdY24lXCfasnRTHTHhuW&#10;BocdbRxV5/2vN9AO+Ti8rzduKH6mN7vbzUJ83Rrz/NR/zEFl6vO/+e/6y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z5ysUAAADcAAAADwAAAAAAAAAA&#10;AAAAAAChAgAAZHJzL2Rvd25yZXYueG1sUEsFBgAAAAAEAAQA+QAAAJMDAAAAAA==&#10;" strokecolor="black [3213]"/>
                <v:line id="直接连接符 149" o:spid="_x0000_s1097" style="position:absolute;flip:y;visibility:visible;mso-wrap-style:square" from="9177,2655" to="9177,7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line id="直接连接符 150" o:spid="_x0000_s1098" style="position:absolute;flip:y;visibility:visible;mso-wrap-style:square" from="2365,1827" to="8368,1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line id="直接连接符 151" o:spid="_x0000_s1099" style="position:absolute;visibility:visible;mso-wrap-style:square" from="2365,7903" to="8369,7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直接连接符 152" o:spid="_x0000_s1100" style="position:absolute;visibility:visible;mso-wrap-style:square" from="9985,7903" to="15869,7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v:shapetype id="_x0000_t33" coordsize="21600,21600" o:spt="33" o:oned="t" path="m,l21600,r,21600e" filled="f">
                  <v:stroke joinstyle="miter"/>
                  <v:path arrowok="t" fillok="f" o:connecttype="none"/>
                  <o:lock v:ext="edit" shapetype="t"/>
                </v:shapetype>
                <v:shape id="肘形连接符 153" o:spid="_x0000_s1101" type="#_x0000_t33" style="position:absolute;left:9985;top:8710;width:6692;height:488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7usIAAADcAAAADwAAAGRycy9kb3ducmV2LnhtbERPTWvCQBC9F/wPywi9lLpprUWiq4ig&#10;ePBi9NLbNDsm0exsurvG+O9doeBtHu9zpvPO1KIl5yvLCj4GCQji3OqKCwWH/ep9DMIHZI21ZVJw&#10;Iw/zWe9liqm2V95Rm4VCxBD2KSooQ2hSKX1ekkE/sA1x5I7WGQwRukJqh9cYbmr5mSTf0mDFsaHE&#10;hpYl5efsYhQU9Ov/upZC9rP+cm+n43aLZqzUa79bTEAE6sJT/O/e6Dh/NITHM/EC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q7usIAAADcAAAADwAAAAAAAAAAAAAA&#10;AAChAgAAZHJzL2Rvd25yZXYueG1sUEsFBgAAAAAEAAQA+QAAAJADAAAAAA==&#10;" strokecolor="black [3213]"/>
                <v:line id="直接连接符 154" o:spid="_x0000_s1102" style="position:absolute;visibility:visible;mso-wrap-style:square" from="1557,8710" to="1559,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glZsMAAADcAAAADwAAAGRycy9kb3ducmV2LnhtbERPTWvCQBC9F/wPywi91Y2iRqKrBEGw&#10;7am24nXIjkna7GzYXWPqr3cLBW/zeJ+z2vSmER05X1tWMB4lIIgLq2suFXx97l4WIHxA1thYJgW/&#10;5GGzHjytMNP2yh/UHUIpYgj7DBVUIbSZlL6oyKAf2ZY4cmfrDIYIXSm1w2sMN42cJMlcGqw5NlTY&#10;0rai4udwMQoWxdu3y9P8dTw7tumtm7zPd6dUqedhny9BBOrDQ/zv3us4fzaFv2fiB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oJWbDAAAA3AAAAA8AAAAAAAAAAAAA&#10;AAAAoQIAAGRycy9kb3ducmV2LnhtbFBLBQYAAAAABAAEAPkAAACRAwAAAAA=&#10;" strokecolor="black [3213]"/>
                <v:oval id="椭圆 155" o:spid="_x0000_s1103" style="position:absolute;left:749;top:1039;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zGMMEA&#10;AADcAAAADwAAAGRycy9kb3ducmV2LnhtbERPS2sCMRC+C/0PYQq9aVKpUlajSG1RD4JaDx6HzewD&#10;N5Nlk2r6740geJuP7znTebSNuFDna8ca3gcKBHHuTM2lhuPvT/8ThA/IBhvHpOGfPMxnL70pZsZd&#10;eU+XQyhFCmGfoYYqhDaT0ucVWfQD1xInrnCdxZBgV0rT4TWF20YOlRpLizWnhgpb+qooPx/+rIbt&#10;abz5CBiLuGN1VqvV97LYKa3fXuNiAiJQDE/xw702af5oBPdn0gVyd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8xjDBAAAA3AAAAA8AAAAAAAAAAAAAAAAAmAIAAGRycy9kb3du&#10;cmV2LnhtbFBLBQYAAAAABAAEAPUAAACGAwAAAAA=&#10;" filled="f" strokecolor="black [3213]"/>
                <v:oval id="椭圆 156" o:spid="_x0000_s1104" style="position:absolute;left:8369;top:1039;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YR8IA&#10;AADcAAAADwAAAGRycy9kb3ducmV2LnhtbERPS2sCMRC+F/wPYQRvNWnRpaxGKdqiPRTstgePw2b2&#10;gZvJskk1/ntTKHibj+85y3W0nTjT4FvHGp6mCgRx6UzLtYaf7/fHFxA+IBvsHJOGK3lYr0YPS8yN&#10;u/AXnYtQixTCPkcNTQh9LqUvG7Lop64nTlzlBoshwaGWZsBLCredfFYqkxZbTg0N9rRpqDwVv1bD&#10;5zH7mAWMVTywOqnd7m1bHZTWk3F8XYAIFMNd/O/emzR/nsHfM+kC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lhHwgAAANwAAAAPAAAAAAAAAAAAAAAAAJgCAABkcnMvZG93&#10;bnJldi54bWxQSwUGAAAAAAQABAD1AAAAhwMAAAAA&#10;" filled="f" strokecolor="black [3213]"/>
                <v:oval id="椭圆 157" o:spid="_x0000_s1105" style="position:absolute;left:749;top:7095;width:1616;height:1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93MIA&#10;AADcAAAADwAAAGRycy9kb3ducmV2LnhtbERPS2sCMRC+F/wPYQRvNbGola1RpCq2h8Jqe+hx2Mw+&#10;cDNZNlHjv28Khd7m43vOch1tK67U+8axhslYgSAunGm40vD1uX9cgPAB2WDrmDTcycN6NXhYYmbc&#10;jY90PYVKpBD2GWqoQ+gyKX1Rk0U/dh1x4krXWwwJ9pU0Pd5SuG3lk1JzabHh1FBjR681FefTxWr4&#10;+J6/TwPGMuaszupw2G3LXGk9GsbNC4hAMfyL/9xvJs2fPcPvM+kC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4v3cwgAAANwAAAAPAAAAAAAAAAAAAAAAAJgCAABkcnMvZG93&#10;bnJldi54bWxQSwUGAAAAAAQABAD1AAAAhwMAAAAA&#10;" filled="f" strokecolor="black [3213]"/>
                <v:oval id="椭圆 158" o:spid="_x0000_s1106" style="position:absolute;left:8369;top:7095;width:1616;height:1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1prsUA&#10;AADcAAAADwAAAGRycy9kb3ducmV2LnhtbESPS2sDMQyE74X+B6NCb42d0oawiRNCH6Q5FPI65CjW&#10;2gdZy8vaTdx/Xx0CvUnMaObTfJl9py40xDawhfHIgCIug2u5tnA8fD5NQcWE7LALTBZ+KcJycX83&#10;x8KFK+/osk+1khCOBVpoUuoLrWPZkMc4Cj2xaFUYPCZZh1q7Aa8S7jv9bMxEe2xZGhrs6a2h8rz/&#10;8Ra+T5PNS8Jc5S2bs1mvP96rrbH28SGvZqAS5fRvvl1/OcF/FVp5Rib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WmuxQAAANwAAAAPAAAAAAAAAAAAAAAAAJgCAABkcnMv&#10;ZG93bnJldi54bWxQSwUGAAAAAAQABAD1AAAAigMAAAAA&#10;" filled="f" strokecolor="black [3213]"/>
                <v:oval id="椭圆 159" o:spid="_x0000_s1107" style="position:absolute;left:15869;top:7095;width:1615;height:1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NcIA&#10;AADcAAAADwAAAGRycy9kb3ducmV2LnhtbERPS2sCMRC+F/wPYQRvNbGo1K1RpCq2h8Jqe+hx2Mw+&#10;cDNZNlHjv28Khd7m43vOch1tK67U+8axhslYgSAunGm40vD1uX98BuEDssHWMWm4k4f1avCwxMy4&#10;Gx/pegqVSCHsM9RQh9BlUvqiJot+7DrixJWutxgS7CtperylcNvKJ6Xm0mLDqaHGjl5rKs6ni9Xw&#10;8T1/nwaMZcxZndXhsNuWudJ6NIybFxCBYvgX/7nfTJo/W8DvM+kC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cw1wgAAANwAAAAPAAAAAAAAAAAAAAAAAJgCAABkcnMvZG93&#10;bnJldi54bWxQSwUGAAAAAAQABAD1AAAAhwMAAAAA&#10;" filled="f" strokecolor="black [3213]"/>
                <v:oval id="椭圆 160" o:spid="_x0000_s1108" style="position:absolute;left:8369;top:12790;width:1616;height:1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vFcUA&#10;AADcAAAADwAAAGRycy9kb3ducmV2LnhtbESPT2sCMRDF74V+hzCF3mrSUhbZGqW0Fe1BUNtDj8Nm&#10;9g9uJssmavz2nYPgbYb35r3fzBbZ9+pEY+wCW3ieGFDEVXAdNxZ+f5ZPU1AxITvsA5OFC0VYzO/v&#10;Zli6cOYdnfapURLCsUQLbUpDqXWsWvIYJ2EgFq0Oo8ck69hoN+JZwn2vX4wptMeOpaHFgT5aqg77&#10;o7ew+Su+XxPmOm/ZHMxq9fVZb421jw/5/Q1Uopxu5uv12gl+Ifj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68VxQAAANwAAAAPAAAAAAAAAAAAAAAAAJgCAABkcnMv&#10;ZG93bnJldi54bWxQSwUGAAAAAAQABAD1AAAAigMAAAAA&#10;" filled="f" strokecolor="black [3213]"/>
                <v:line id="直接连接符 161" o:spid="_x0000_s1109" style="position:absolute;visibility:visible;mso-wrap-style:square" from="2511,12213" to="2511,1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MQ8MAAADcAAAADwAAAGRycy9kb3ducmV2LnhtbERPTWvCQBC9F/oflil4q5sIJpK6SigI&#10;VU/Vll6H7JjEZmfD7jZGf71bKPQ2j/c5y/VoOjGQ861lBek0AUFcWd1yreDjuHlegPABWWNnmRRc&#10;ycN69fiwxELbC7/TcAi1iCHsC1TQhNAXUvqqIYN+anviyJ2sMxgidLXUDi8x3HRyliSZNNhybGiw&#10;p9eGqu/Dj1GwqHZnV+blNp1/9vltmO2zzVeu1ORpLF9ABBrDv/jP/abj/CyF32fiBX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zTEPDAAAA3AAAAA8AAAAAAAAAAAAA&#10;AAAAoQIAAGRycy9kb3ducmV2LnhtbFBLBQYAAAAABAAEAPkAAACRAwAAAAA=&#10;" strokecolor="black [3213]"/>
                <v:shape id="TextBox 250" o:spid="_x0000_s1110" type="#_x0000_t202" style="position:absolute;left:2781;top:2994;width:5936;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8AA&#10;AADcAAAADwAAAGRycy9kb3ducmV2LnhtbERPzWoCMRC+F3yHMEJvNauHpWyNIoLYm3btA8xuppvF&#10;zWRJUjf69E2h0Nt8fL+z3iY7iBv50DtWsFwUIIhbp3vuFHxeDi+vIEJE1jg4JgV3CrDdzJ7WWGk3&#10;8Qfd6tiJHMKhQgUmxrGSMrSGLIaFG4kz9+W8xZih76T2OOVwO8hVUZTSYs+5weBIe0Pttf62CurG&#10;H46FDg9zKi+uSdO5iWmn1PM87d5ARErxX/znftd5frmC32fyBXL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M/j8AAAADcAAAADwAAAAAAAAAAAAAAAACYAgAAZHJzL2Rvd25y&#10;ZXYueG1sUEsFBgAAAAAEAAQA9QAAAIUDAAAAAA==&#10;" filled="f" stroked="f">
                  <v:textbox style="mso-fit-shape-to-text:t" inset=".5mm,.3mm,.5mm,.3mm">
                    <w:txbxContent>
                      <w:p>
                        <w:pPr>
                          <w:pStyle w:val="NormalWeb"/>
                          <w:adjustRightInd w:val="0"/>
                          <w:snapToGrid w:val="0"/>
                          <w:spacing w:before="0" w:beforeAutospacing="0" w:after="0" w:afterAutospacing="0"/>
                          <w:rPr>
                            <w:rFonts w:ascii="Times New Roman" w:eastAsiaTheme="minorEastAsia" w:hAnsi="Times New Roman" w:cs="Times New Roman"/>
                            <w:color w:val="000000" w:themeColor="text1"/>
                            <w:kern w:val="24"/>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5</w:t>
                        </w:r>
                        <w:r>
                          <w:rPr>
                            <w:rFonts w:ascii="Times New Roman" w:eastAsiaTheme="minorEastAsia" w:hAnsi="Times New Roman" w:cs="Times New Roman"/>
                            <w:color w:val="000000" w:themeColor="text1"/>
                            <w:kern w:val="24"/>
                            <w:sz w:val="18"/>
                            <w:szCs w:val="21"/>
                          </w:rPr>
                          <w:t>)=2;</w:t>
                        </w:r>
                      </w:p>
                      <w:p>
                        <w:pPr>
                          <w:pStyle w:val="NormalWeb"/>
                          <w:adjustRightInd w:val="0"/>
                          <w:snapToGrid w:val="0"/>
                          <w:spacing w:before="0" w:beforeAutospacing="0" w:after="0" w:afterAutospacing="0"/>
                          <w:rPr>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3</w:t>
                        </w:r>
                        <w:r>
                          <w:rPr>
                            <w:rFonts w:ascii="Times New Roman" w:eastAsiaTheme="minorEastAsia" w:hAnsi="Times New Roman" w:cs="Times New Roman"/>
                            <w:color w:val="000000" w:themeColor="text1"/>
                            <w:kern w:val="24"/>
                            <w:sz w:val="18"/>
                            <w:szCs w:val="21"/>
                          </w:rPr>
                          <w:t>)=2</w:t>
                        </w:r>
                      </w:p>
                    </w:txbxContent>
                  </v:textbox>
                </v:shape>
                <v:line id="直接连接符 163" o:spid="_x0000_s1111" style="position:absolute;visibility:visible;mso-wrap-style:square" from="569,5844" to="17850,12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40qMEAAADcAAAADwAAAGRycy9kb3ducmV2LnhtbERP24rCMBB9F/yHMAu+abquFO0aRYQu&#10;XX3y8gFDM9sWm0lpUlv/fiMIvs3hXGe9HUwt7tS6yrKCz1kEgji3uuJCwfWSTpcgnEfWWFsmBQ9y&#10;sN2MR2tMtO35RPezL0QIYZeggtL7JpHS5SUZdDPbEAfuz7YGfYBtIXWLfQg3tZxHUSwNVhwaSmxo&#10;X1J+O3dGQXo4LnqXZSsXN7/+li66n0PXKTX5GHbfIDwN/i1+uTMd5sdf8HwmXC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vjSowQAAANwAAAAPAAAAAAAAAAAAAAAA&#10;AKECAABkcnMvZG93bnJldi54bWxQSwUGAAAAAAQABAD5AAAAjwMAAAAA&#10;" strokecolor="#4579b8 [3044]">
                  <v:stroke dashstyle="dash"/>
                  <o:lock v:ext="edit" aspectratio="t" shapetype="f"/>
                </v:line>
                <v:shape id="TextBox 250" o:spid="_x0000_s1112" type="#_x0000_t202" style="position:absolute;left:2949;top:9051;width:5770;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CYMEA&#10;AADcAAAADwAAAGRycy9kb3ducmV2LnhtbERP3WrCMBS+H+wdwhnsbqbKKNIZRQSZd5t1D3DanDVl&#10;zUlJMpv59GYgeHc+vt+z2iQ7iDP50DtWMJ8VIIhbp3vuFHyd9i9LECEiaxwck4I/CrBZPz6ssNJu&#10;4iOd69iJHMKhQgUmxrGSMrSGLIaZG4kz9+28xZih76T2OOVwO8hFUZTSYs+5weBIO0PtT/1rFdSN&#10;378XOlzMR3lyTZo+m5i2Sj0/pe0biEgp3sU390Hn+eUr/D+TL5Dr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2AmDBAAAA3AAAAA8AAAAAAAAAAAAAAAAAmAIAAGRycy9kb3du&#10;cmV2LnhtbFBLBQYAAAAABAAEAPUAAACGAwAAAAA=&#10;" filled="f" stroked="f">
                  <v:textbox style="mso-fit-shape-to-text:t" inset=".5mm,.3mm,.5mm,.3mm">
                    <w:txbxContent>
                      <w:p>
                        <w:pPr>
                          <w:pStyle w:val="NormalWeb"/>
                          <w:adjustRightInd w:val="0"/>
                          <w:snapToGrid w:val="0"/>
                          <w:spacing w:before="0" w:beforeAutospacing="0" w:after="0" w:afterAutospacing="0"/>
                          <w:rPr>
                            <w:rFonts w:ascii="Times New Roman" w:eastAsiaTheme="minorEastAsia" w:hAnsi="Times New Roman" w:cs="Times New Roman"/>
                            <w:color w:val="000000" w:themeColor="text1"/>
                            <w:kern w:val="24"/>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1</w:t>
                        </w:r>
                        <w:r>
                          <w:rPr>
                            <w:rFonts w:ascii="Times New Roman" w:eastAsiaTheme="minorEastAsia" w:hAnsi="Times New Roman" w:cs="Times New Roman"/>
                            <w:color w:val="000000" w:themeColor="text1"/>
                            <w:kern w:val="24"/>
                            <w:sz w:val="18"/>
                            <w:szCs w:val="21"/>
                          </w:rPr>
                          <w:t>;</w:t>
                        </w:r>
                      </w:p>
                      <w:p>
                        <w:pPr>
                          <w:pStyle w:val="NormalWeb"/>
                          <w:adjustRightInd w:val="0"/>
                          <w:snapToGrid w:val="0"/>
                          <w:spacing w:before="0" w:beforeAutospacing="0" w:after="0" w:afterAutospacing="0"/>
                          <w:rPr>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2</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1</w:t>
                        </w:r>
                      </w:p>
                    </w:txbxContent>
                  </v:textbox>
                </v:shape>
                <v:shape id="TextBox 250" o:spid="_x0000_s1113" type="#_x0000_t202" style="position:absolute;left:10296;top:2060;width:5281;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n+8EA&#10;AADcAAAADwAAAGRycy9kb3ducmV2LnhtbERP3WrCMBS+H+wdwhnsbqYKK9IZRQSZd5t1D3DanDVl&#10;zUlJMpv59GYgeHc+vt+z2iQ7iDP50DtWMJ8VIIhbp3vuFHyd9i9LECEiaxwck4I/CrBZPz6ssNJu&#10;4iOd69iJHMKhQgUmxrGSMrSGLIaZG4kz9+28xZih76T2OOVwO8hFUZTSYs+5weBIO0PtT/1rFdSN&#10;378XOlzMR3lyTZo+m5i2Sj0/pe0biEgp3sU390Hn+eUr/D+TL5Dr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6p/vBAAAA3AAAAA8AAAAAAAAAAAAAAAAAmAIAAGRycy9kb3du&#10;cmV2LnhtbFBLBQYAAAAABAAEAPUAAACGAwAAAAA=&#10;" filled="f" stroked="f">
                  <v:textbox style="mso-fit-shape-to-text:t" inset=".5mm,.3mm,.5mm,.3mm">
                    <w:txbxContent>
                      <w:p>
                        <w:pPr>
                          <w:pStyle w:val="NormalWeb"/>
                          <w:adjustRightInd w:val="0"/>
                          <w:snapToGrid w:val="0"/>
                          <w:spacing w:before="0" w:beforeAutospacing="0" w:after="0" w:afterAutospacing="0"/>
                          <w:rPr>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6</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3</w:t>
                        </w:r>
                      </w:p>
                    </w:txbxContent>
                  </v:textbox>
                </v:shape>
                <v:line id="直接连接符 166" o:spid="_x0000_s1114" style="position:absolute;visibility:visible;mso-wrap-style:square" from="569,363" to="17850,7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XMMAAAADcAAAADwAAAGRycy9kb3ducmV2LnhtbERPzYrCMBC+C/sOYRb2pumKFO0aRRYq&#10;VU/WfYChGdtiMylNartvbwTB23x8v7PejqYRd+pcbVnB9ywCQVxYXXOp4O+STpcgnEfW2FgmBf/k&#10;YLv5mKwx0XbgM91zX4oQwi5BBZX3bSKlKyoy6Ga2JQ7c1XYGfYBdKXWHQwg3jZxHUSwN1hwaKmzp&#10;t6LilvdGQXo8LQaXZSsXtwd/Sxf9/tj3Sn19jrsfEJ5G/xa/3JkO8+MYns+EC+Tm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JlzDAAAAA3AAAAA8AAAAAAAAAAAAAAAAA&#10;oQIAAGRycy9kb3ducmV2LnhtbFBLBQYAAAAABAAEAPkAAACOAwAAAAA=&#10;" strokecolor="#4579b8 [3044]">
                  <v:stroke dashstyle="dash"/>
                  <o:lock v:ext="edit" aspectratio="t" shapetype="f"/>
                </v:line>
                <v:shape id="TextBox 250" o:spid="_x0000_s1115" type="#_x0000_t202" style="position:absolute;left:10445;top:5753;width:52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cF8EA&#10;AADcAAAADwAAAGRycy9kb3ducmV2LnhtbERPzWoCMRC+F/oOYQq91aweVtkaRQSpt9q1DzC7mW6W&#10;biZLkrppn94UBG/z8f3OepvsIC7kQ+9YwXxWgCBune65U/B5PrysQISIrHFwTAp+KcB28/iwxkq7&#10;iT/oUsdO5BAOFSowMY6VlKE1ZDHM3EicuS/nLcYMfSe1xymH20EuiqKUFnvODQZH2htqv+sfq6Bu&#10;/OGt0OHPvJdn16Tp1MS0U+r5Ke1eQURK8S6+uY86zy+X8P9MvkBur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nBfBAAAA3AAAAA8AAAAAAAAAAAAAAAAAmAIAAGRycy9kb3du&#10;cmV2LnhtbFBLBQYAAAAABAAEAPUAAACGAwAAAAA=&#10;" filled="f" stroked="f">
                  <v:textbox style="mso-fit-shape-to-text:t" inset=".5mm,.3mm,.5mm,.3mm">
                    <w:txbxContent>
                      <w:p>
                        <w:pPr>
                          <w:pStyle w:val="NormalWeb"/>
                          <w:adjustRightInd w:val="0"/>
                          <w:snapToGrid w:val="0"/>
                          <w:spacing w:before="0" w:beforeAutospacing="0" w:after="0" w:afterAutospacing="0"/>
                          <w:rPr>
                            <w:sz w:val="18"/>
                            <w:szCs w:val="21"/>
                          </w:rPr>
                        </w:pPr>
                        <w:r>
                          <w:rPr>
                            <w:rFonts w:ascii="Times New Roman" w:eastAsiaTheme="minorEastAsia" w:hAnsi="Times New Roman" w:cs="Times New Roman"/>
                            <w:i/>
                            <w:iCs/>
                            <w:color w:val="000000" w:themeColor="text1"/>
                            <w:kern w:val="24"/>
                            <w:sz w:val="18"/>
                            <w:szCs w:val="21"/>
                          </w:rPr>
                          <w:t>I</w:t>
                        </w:r>
                        <w:r>
                          <w:rPr>
                            <w:rFonts w:ascii="Times New Roman" w:eastAsiaTheme="minorEastAsia" w:hAnsi="Times New Roman" w:cs="Times New Roman"/>
                            <w:color w:val="000000" w:themeColor="text1"/>
                            <w:kern w:val="24"/>
                            <w:position w:val="-7"/>
                            <w:sz w:val="18"/>
                            <w:szCs w:val="21"/>
                            <w:vertAlign w:val="subscript"/>
                          </w:rPr>
                          <w:t>31</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4</w:t>
                        </w:r>
                        <w:r>
                          <w:rPr>
                            <w:rFonts w:ascii="Times New Roman" w:eastAsiaTheme="minorEastAsia" w:hAnsi="Times New Roman" w:cs="Times New Roman"/>
                            <w:color w:val="000000" w:themeColor="text1"/>
                            <w:kern w:val="24"/>
                            <w:sz w:val="18"/>
                            <w:szCs w:val="21"/>
                          </w:rPr>
                          <w:t>)=</w:t>
                        </w:r>
                        <w:r>
                          <w:rPr>
                            <w:rFonts w:ascii="Times New Roman" w:eastAsiaTheme="minorEastAsia" w:hAnsi="Times New Roman" w:cs="Times New Roman" w:hint="eastAsia"/>
                            <w:color w:val="000000" w:themeColor="text1"/>
                            <w:kern w:val="24"/>
                            <w:sz w:val="18"/>
                            <w:szCs w:val="21"/>
                          </w:rPr>
                          <w:t>2</w:t>
                        </w:r>
                      </w:p>
                    </w:txbxContent>
                  </v:textbox>
                </v:shape>
                <w10:anchorlock/>
              </v:group>
            </w:pict>
          </mc:Fallback>
        </mc:AlternateContent>
      </w:r>
    </w:p>
    <w:p>
      <w:pPr>
        <w:jc w:val="center"/>
        <w:rPr>
          <w:rFonts w:ascii="Times New Roman" w:hAnsi="Times New Roman" w:cs="Times New Roman"/>
          <w:sz w:val="18"/>
          <w:szCs w:val="18"/>
        </w:rPr>
      </w:pPr>
      <w:r>
        <w:rPr>
          <w:rFonts w:ascii="Times New Roman" w:hAnsi="Times New Roman" w:cs="Times New Roman"/>
          <w:b/>
          <w:sz w:val="18"/>
          <w:szCs w:val="18"/>
        </w:rPr>
        <w:t>Fig. 5</w:t>
      </w:r>
      <w:r>
        <w:rPr>
          <w:rFonts w:ascii="Times New Roman" w:hAnsi="Times New Roman" w:cs="Times New Roman"/>
          <w:sz w:val="18"/>
          <w:szCs w:val="18"/>
        </w:rPr>
        <w:t xml:space="preserve"> Source distance</w:t>
      </w:r>
      <w:ins w:id="507" w:author="Editor" w:date="2016-02-11T09:50:00Z">
        <w:r>
          <w:rPr>
            <w:rFonts w:ascii="Times New Roman" w:hAnsi="Times New Roman" w:cs="Times New Roman"/>
            <w:sz w:val="18"/>
            <w:szCs w:val="18"/>
          </w:rPr>
          <w:t>s</w:t>
        </w:r>
      </w:ins>
      <w:r>
        <w:rPr>
          <w:rFonts w:ascii="Times New Roman" w:hAnsi="Times New Roman" w:cs="Times New Roman"/>
          <w:sz w:val="18"/>
          <w:szCs w:val="18"/>
        </w:rPr>
        <w:t xml:space="preserve"> of user node</w:t>
      </w:r>
      <w:ins w:id="508" w:author="Editor" w:date="2016-02-11T09:50:00Z">
        <w:r>
          <w:rPr>
            <w:rFonts w:ascii="Times New Roman" w:hAnsi="Times New Roman" w:cs="Times New Roman"/>
            <w:sz w:val="18"/>
            <w:szCs w:val="18"/>
          </w:rPr>
          <w:t>s</w:t>
        </w:r>
      </w:ins>
      <w:r>
        <w:rPr>
          <w:rFonts w:ascii="Times New Roman" w:hAnsi="Times New Roman" w:cs="Times New Roman"/>
          <w:sz w:val="18"/>
          <w:szCs w:val="18"/>
        </w:rPr>
        <w:t xml:space="preserve"> in the example WDS network</w:t>
      </w:r>
    </w:p>
    <w:p>
      <w:pPr>
        <w:ind w:firstLineChars="200" w:firstLine="420"/>
        <w:rPr>
          <w:rFonts w:ascii="Times New Roman" w:hAnsi="Times New Roman" w:cs="Times New Roman"/>
          <w:sz w:val="21"/>
          <w:szCs w:val="21"/>
        </w:rPr>
      </w:pPr>
      <w:bookmarkStart w:id="509" w:name="OLE_LINK214"/>
      <w:bookmarkStart w:id="510" w:name="OLE_LINK215"/>
      <w:r>
        <w:rPr>
          <w:rFonts w:ascii="Times New Roman" w:hAnsi="Times New Roman" w:cs="Times New Roman"/>
          <w:sz w:val="21"/>
          <w:szCs w:val="21"/>
        </w:rPr>
        <w:t xml:space="preserve">(2) </w:t>
      </w:r>
      <w:bookmarkStart w:id="511" w:name="OLE_LINK164"/>
      <w:bookmarkStart w:id="512" w:name="OLE_LINK165"/>
      <w:bookmarkStart w:id="513" w:name="OLE_LINK170"/>
      <w:bookmarkStart w:id="514" w:name="OLE_LINK171"/>
      <w:r>
        <w:rPr>
          <w:rFonts w:ascii="Times New Roman" w:hAnsi="Times New Roman" w:cs="Times New Roman"/>
          <w:kern w:val="0"/>
          <w:sz w:val="21"/>
          <w:szCs w:val="21"/>
        </w:rPr>
        <w:t>Betweenness</w:t>
      </w:r>
      <w:r>
        <w:rPr>
          <w:rFonts w:ascii="Times New Roman" w:hAnsi="Times New Roman" w:cs="Times New Roman"/>
          <w:sz w:val="21"/>
          <w:szCs w:val="21"/>
        </w:rPr>
        <w:t xml:space="preserve"> centrality</w:t>
      </w:r>
      <w:bookmarkEnd w:id="511"/>
      <w:bookmarkEnd w:id="512"/>
      <w:bookmarkEnd w:id="513"/>
      <w:bookmarkEnd w:id="514"/>
      <w:r>
        <w:rPr>
          <w:rFonts w:ascii="Times New Roman" w:hAnsi="Times New Roman" w:cs="Times New Roman"/>
          <w:sz w:val="21"/>
          <w:szCs w:val="21"/>
        </w:rPr>
        <w:t xml:space="preserve"> of user nodes (</w:t>
      </w:r>
      <w:r>
        <w:rPr>
          <w:rFonts w:ascii="Times New Roman" w:hAnsi="Times New Roman" w:cs="Times New Roman"/>
          <w:i/>
          <w:sz w:val="21"/>
          <w:szCs w:val="21"/>
        </w:rPr>
        <w:t>I</w:t>
      </w:r>
      <w:r>
        <w:rPr>
          <w:rFonts w:ascii="Times New Roman" w:hAnsi="Times New Roman" w:cs="Times New Roman"/>
          <w:sz w:val="21"/>
          <w:szCs w:val="21"/>
          <w:vertAlign w:val="subscript"/>
        </w:rPr>
        <w:t>32</w:t>
      </w:r>
      <w:r>
        <w:rPr>
          <w:rFonts w:ascii="Times New Roman" w:hAnsi="Times New Roman" w:cs="Times New Roman"/>
          <w:sz w:val="21"/>
          <w:szCs w:val="21"/>
        </w:rPr>
        <w:t xml:space="preserve">).  The sub-index </w:t>
      </w:r>
      <w:bookmarkStart w:id="515" w:name="OLE_LINK166"/>
      <w:bookmarkStart w:id="516" w:name="OLE_LINK167"/>
      <w:r>
        <w:rPr>
          <w:rFonts w:ascii="Times New Roman" w:hAnsi="Times New Roman" w:cs="Times New Roman"/>
          <w:sz w:val="21"/>
          <w:szCs w:val="21"/>
        </w:rPr>
        <w:t>betweenness</w:t>
      </w:r>
      <w:bookmarkEnd w:id="515"/>
      <w:bookmarkEnd w:id="516"/>
      <w:r>
        <w:rPr>
          <w:rFonts w:ascii="Times New Roman" w:hAnsi="Times New Roman" w:cs="Times New Roman"/>
          <w:sz w:val="21"/>
          <w:szCs w:val="21"/>
        </w:rPr>
        <w:t xml:space="preserve"> centrality (BC) has been widely used in the literature to assess</w:t>
      </w:r>
      <w:del w:id="517" w:author="Editor" w:date="2016-02-11T09:50:00Z">
        <w:r>
          <w:rPr>
            <w:rFonts w:ascii="Times New Roman" w:hAnsi="Times New Roman" w:cs="Times New Roman"/>
            <w:sz w:val="21"/>
            <w:szCs w:val="21"/>
          </w:rPr>
          <w:delText>ment</w:delText>
        </w:r>
      </w:del>
      <w:r>
        <w:rPr>
          <w:rFonts w:ascii="Times New Roman" w:hAnsi="Times New Roman" w:cs="Times New Roman"/>
          <w:sz w:val="21"/>
          <w:szCs w:val="21"/>
        </w:rPr>
        <w:t xml:space="preserve"> element importance in infrastructure networks </w:t>
      </w:r>
      <w:r>
        <w:rPr>
          <w:rFonts w:ascii="Times New Roman" w:hAnsi="Times New Roman" w:cs="Times New Roman"/>
          <w:color w:val="000000" w:themeColor="text1"/>
          <w:sz w:val="21"/>
          <w:szCs w:val="21"/>
        </w:rPr>
        <w:t xml:space="preserve">(Winkler et al. </w:t>
      </w:r>
      <w:r>
        <w:rPr>
          <w:rFonts w:ascii="Times New Roman" w:hAnsi="Times New Roman" w:cs="Times New Roman"/>
          <w:color w:val="0000FF"/>
          <w:sz w:val="21"/>
          <w:szCs w:val="21"/>
        </w:rPr>
        <w:t>2010</w:t>
      </w:r>
      <w:r>
        <w:rPr>
          <w:rFonts w:ascii="Times New Roman" w:hAnsi="Times New Roman" w:cs="Times New Roman"/>
          <w:color w:val="000000" w:themeColor="text1"/>
          <w:sz w:val="21"/>
          <w:szCs w:val="21"/>
        </w:rPr>
        <w:t xml:space="preserve">; Duenas-Osorio and Vemuru </w:t>
      </w:r>
      <w:r>
        <w:rPr>
          <w:rFonts w:ascii="Times New Roman" w:hAnsi="Times New Roman" w:cs="Times New Roman"/>
          <w:color w:val="0000FF"/>
          <w:sz w:val="21"/>
          <w:szCs w:val="21"/>
        </w:rPr>
        <w:t>2009</w:t>
      </w:r>
      <w:r>
        <w:rPr>
          <w:rFonts w:ascii="Times New Roman" w:hAnsi="Times New Roman" w:cs="Times New Roman"/>
          <w:color w:val="000000" w:themeColor="text1"/>
          <w:sz w:val="21"/>
          <w:szCs w:val="21"/>
        </w:rPr>
        <w:t xml:space="preserve">). The BC of node </w:t>
      </w:r>
      <w:proofErr w:type="gramStart"/>
      <w:r>
        <w:rPr>
          <w:rFonts w:ascii="Times New Roman" w:hAnsi="Times New Roman" w:cs="Times New Roman"/>
          <w:i/>
          <w:color w:val="000000" w:themeColor="text1"/>
          <w:sz w:val="21"/>
          <w:szCs w:val="21"/>
        </w:rPr>
        <w:t>v</w:t>
      </w:r>
      <w:r>
        <w:rPr>
          <w:rFonts w:ascii="Times New Roman" w:hAnsi="Times New Roman" w:cs="Times New Roman"/>
          <w:i/>
          <w:color w:val="000000" w:themeColor="text1"/>
          <w:sz w:val="21"/>
          <w:szCs w:val="21"/>
          <w:vertAlign w:val="subscript"/>
        </w:rPr>
        <w:t>i</w:t>
      </w:r>
      <w:proofErr w:type="gramEnd"/>
      <w:r>
        <w:rPr>
          <w:rFonts w:ascii="Times New Roman" w:hAnsi="Times New Roman" w:cs="Times New Roman"/>
          <w:i/>
          <w:color w:val="000000" w:themeColor="text1"/>
          <w:sz w:val="21"/>
          <w:szCs w:val="21"/>
        </w:rPr>
        <w:t xml:space="preserve"> </w:t>
      </w:r>
      <w:r>
        <w:rPr>
          <w:rFonts w:ascii="Times New Roman" w:hAnsi="Times New Roman" w:cs="Times New Roman"/>
          <w:color w:val="000000" w:themeColor="text1"/>
          <w:sz w:val="21"/>
          <w:szCs w:val="21"/>
        </w:rPr>
        <w:t xml:space="preserve">in an undirected network is deﬁned as the number of shortest path visits from node </w:t>
      </w:r>
      <w:r>
        <w:rPr>
          <w:rFonts w:ascii="Times New Roman" w:hAnsi="Times New Roman" w:cs="Times New Roman"/>
          <w:i/>
          <w:color w:val="000000" w:themeColor="text1"/>
          <w:sz w:val="21"/>
          <w:szCs w:val="21"/>
        </w:rPr>
        <w:t>v</w:t>
      </w:r>
      <w:r>
        <w:rPr>
          <w:rFonts w:ascii="Times New Roman" w:hAnsi="Times New Roman" w:cs="Times New Roman"/>
          <w:i/>
          <w:color w:val="000000" w:themeColor="text1"/>
          <w:sz w:val="21"/>
          <w:szCs w:val="21"/>
          <w:vertAlign w:val="subscript"/>
        </w:rPr>
        <w:t>k</w:t>
      </w:r>
      <w:r>
        <w:rPr>
          <w:rFonts w:ascii="Times New Roman" w:hAnsi="Times New Roman" w:cs="Times New Roman"/>
          <w:color w:val="000000" w:themeColor="text1"/>
          <w:sz w:val="21"/>
          <w:szCs w:val="21"/>
        </w:rPr>
        <w:t xml:space="preserve"> to </w:t>
      </w:r>
      <w:r>
        <w:rPr>
          <w:rFonts w:ascii="Times New Roman" w:hAnsi="Times New Roman" w:cs="Times New Roman"/>
          <w:i/>
          <w:color w:val="000000" w:themeColor="text1"/>
          <w:sz w:val="21"/>
          <w:szCs w:val="21"/>
        </w:rPr>
        <w:t>v</w:t>
      </w:r>
      <w:r>
        <w:rPr>
          <w:rFonts w:ascii="Times New Roman" w:hAnsi="Times New Roman" w:cs="Times New Roman"/>
          <w:i/>
          <w:color w:val="000000" w:themeColor="text1"/>
          <w:sz w:val="21"/>
          <w:szCs w:val="21"/>
          <w:vertAlign w:val="subscript"/>
        </w:rPr>
        <w:t>j</w:t>
      </w:r>
      <w:r>
        <w:rPr>
          <w:rFonts w:ascii="Times New Roman" w:hAnsi="Times New Roman" w:cs="Times New Roman"/>
          <w:color w:val="000000" w:themeColor="text1"/>
          <w:sz w:val="21"/>
          <w:szCs w:val="21"/>
        </w:rPr>
        <w:t xml:space="preserve"> (</w:t>
      </w:r>
      <w:r>
        <w:rPr>
          <w:rFonts w:ascii="Times New Roman" w:hAnsi="Times New Roman" w:cs="Times New Roman"/>
          <w:i/>
          <w:color w:val="000000" w:themeColor="text1"/>
          <w:sz w:val="21"/>
          <w:szCs w:val="21"/>
        </w:rPr>
        <w:t>k</w:t>
      </w:r>
      <w:r>
        <w:rPr>
          <w:rFonts w:ascii="Times New Roman" w:hAnsi="Times New Roman" w:cs="Times New Roman" w:hint="eastAsia"/>
          <w:color w:val="000000" w:themeColor="text1"/>
          <w:sz w:val="21"/>
          <w:szCs w:val="21"/>
        </w:rPr>
        <w:t>≠</w:t>
      </w:r>
      <w:r>
        <w:rPr>
          <w:rFonts w:ascii="Times New Roman" w:hAnsi="Times New Roman" w:cs="Times New Roman"/>
          <w:i/>
          <w:color w:val="000000" w:themeColor="text1"/>
          <w:sz w:val="21"/>
          <w:szCs w:val="21"/>
        </w:rPr>
        <w:t>j</w:t>
      </w:r>
      <w:r>
        <w:rPr>
          <w:rFonts w:ascii="Times New Roman" w:hAnsi="Times New Roman" w:cs="Times New Roman" w:hint="eastAsia"/>
          <w:color w:val="000000" w:themeColor="text1"/>
          <w:sz w:val="21"/>
          <w:szCs w:val="21"/>
        </w:rPr>
        <w:t>≠</w:t>
      </w:r>
      <w:r>
        <w:rPr>
          <w:rFonts w:ascii="Times New Roman" w:hAnsi="Times New Roman" w:cs="Times New Roman"/>
          <w:i/>
          <w:color w:val="000000" w:themeColor="text1"/>
          <w:sz w:val="21"/>
          <w:szCs w:val="21"/>
        </w:rPr>
        <w:t>i</w:t>
      </w:r>
      <w:r>
        <w:rPr>
          <w:rFonts w:ascii="Times New Roman" w:hAnsi="Times New Roman" w:cs="Times New Roman"/>
          <w:color w:val="000000" w:themeColor="text1"/>
          <w:sz w:val="21"/>
          <w:szCs w:val="21"/>
        </w:rPr>
        <w:t xml:space="preserve">; </w:t>
      </w:r>
      <w:r>
        <w:rPr>
          <w:rFonts w:ascii="Times New Roman" w:hAnsi="Times New Roman" w:cs="Times New Roman"/>
          <w:i/>
          <w:color w:val="000000" w:themeColor="text1"/>
          <w:sz w:val="21"/>
          <w:szCs w:val="21"/>
        </w:rPr>
        <w:t>v</w:t>
      </w:r>
      <w:r>
        <w:rPr>
          <w:rFonts w:ascii="Times New Roman" w:hAnsi="Times New Roman" w:cs="Times New Roman"/>
          <w:i/>
          <w:color w:val="000000" w:themeColor="text1"/>
          <w:sz w:val="21"/>
          <w:szCs w:val="21"/>
          <w:vertAlign w:val="subscript"/>
        </w:rPr>
        <w:t>k</w:t>
      </w:r>
      <w:r>
        <w:rPr>
          <w:rFonts w:ascii="Times New Roman" w:hAnsi="Times New Roman" w:cs="Times New Roman"/>
          <w:color w:val="000000" w:themeColor="text1"/>
          <w:sz w:val="21"/>
          <w:szCs w:val="21"/>
        </w:rPr>
        <w:t xml:space="preserve">, </w:t>
      </w:r>
      <w:r>
        <w:rPr>
          <w:rFonts w:ascii="Times New Roman" w:hAnsi="Times New Roman" w:cs="Times New Roman"/>
          <w:i/>
          <w:color w:val="000000" w:themeColor="text1"/>
          <w:sz w:val="21"/>
          <w:szCs w:val="21"/>
        </w:rPr>
        <w:t>v</w:t>
      </w:r>
      <w:r>
        <w:rPr>
          <w:rFonts w:ascii="Times New Roman" w:hAnsi="Times New Roman" w:cs="Times New Roman"/>
          <w:i/>
          <w:color w:val="000000" w:themeColor="text1"/>
          <w:sz w:val="21"/>
          <w:szCs w:val="21"/>
          <w:vertAlign w:val="subscript"/>
        </w:rPr>
        <w:t>j</w:t>
      </w:r>
      <w:r>
        <w:rPr>
          <w:rFonts w:ascii="SimSun" w:eastAsia="SimSun" w:hAnsi="SimSun" w:cs="SimSun"/>
          <w:color w:val="000000" w:themeColor="text1"/>
          <w:sz w:val="21"/>
          <w:szCs w:val="21"/>
        </w:rPr>
        <w:t>∈</w:t>
      </w:r>
      <w:r>
        <w:rPr>
          <w:rFonts w:ascii="Times New Roman" w:hAnsi="Times New Roman" w:cs="Times New Roman"/>
          <w:b/>
          <w:color w:val="000000" w:themeColor="text1"/>
          <w:sz w:val="21"/>
          <w:szCs w:val="21"/>
        </w:rPr>
        <w:t>V</w:t>
      </w:r>
      <w:r>
        <w:rPr>
          <w:rFonts w:ascii="Times New Roman" w:hAnsi="Times New Roman" w:cs="Times New Roman"/>
          <w:color w:val="000000" w:themeColor="text1"/>
          <w:sz w:val="21"/>
          <w:szCs w:val="21"/>
        </w:rPr>
        <w:t xml:space="preserve">) (Brandes </w:t>
      </w:r>
      <w:r>
        <w:rPr>
          <w:rFonts w:ascii="Times New Roman" w:hAnsi="Times New Roman" w:cs="Times New Roman"/>
          <w:color w:val="0000FF"/>
          <w:sz w:val="21"/>
          <w:szCs w:val="21"/>
        </w:rPr>
        <w:t>2001</w:t>
      </w:r>
      <w:r>
        <w:rPr>
          <w:rFonts w:ascii="Times New Roman" w:hAnsi="Times New Roman" w:cs="Times New Roman"/>
          <w:color w:val="000000" w:themeColor="text1"/>
          <w:sz w:val="21"/>
          <w:szCs w:val="21"/>
        </w:rPr>
        <w:t xml:space="preserve">). </w:t>
      </w:r>
      <w:del w:id="518" w:author="Editor" w:date="2016-02-11T09:50:00Z">
        <w:r>
          <w:rPr>
            <w:rFonts w:ascii="Times New Roman" w:hAnsi="Times New Roman" w:cs="Times New Roman"/>
            <w:color w:val="000000" w:themeColor="text1"/>
            <w:sz w:val="21"/>
            <w:szCs w:val="21"/>
          </w:rPr>
          <w:delText>Since</w:delText>
        </w:r>
        <w:r>
          <w:rPr>
            <w:rFonts w:ascii="Times New Roman" w:hAnsi="Times New Roman" w:cs="Times New Roman"/>
            <w:sz w:val="21"/>
            <w:szCs w:val="21"/>
          </w:rPr>
          <w:delText xml:space="preserve"> </w:delText>
        </w:r>
      </w:del>
      <w:ins w:id="519" w:author="Editor" w:date="2016-02-11T09:50:00Z">
        <w:r>
          <w:rPr>
            <w:rFonts w:ascii="Times New Roman" w:hAnsi="Times New Roman" w:cs="Times New Roman"/>
            <w:color w:val="000000" w:themeColor="text1"/>
            <w:sz w:val="21"/>
            <w:szCs w:val="21"/>
          </w:rPr>
          <w:t>Because</w:t>
        </w:r>
        <w:r>
          <w:rPr>
            <w:rFonts w:ascii="Times New Roman" w:hAnsi="Times New Roman" w:cs="Times New Roman"/>
            <w:sz w:val="21"/>
            <w:szCs w:val="21"/>
          </w:rPr>
          <w:t xml:space="preserve"> </w:t>
        </w:r>
      </w:ins>
      <w:r>
        <w:rPr>
          <w:rFonts w:ascii="Times New Roman" w:hAnsi="Times New Roman" w:cs="Times New Roman"/>
          <w:sz w:val="21"/>
          <w:szCs w:val="21"/>
        </w:rPr>
        <w:t xml:space="preserve">network flows in a WDS network are always directed flows from </w:t>
      </w:r>
      <w:ins w:id="520" w:author="Editor" w:date="2016-02-11T09:50:00Z">
        <w:r>
          <w:rPr>
            <w:rFonts w:ascii="Times New Roman" w:hAnsi="Times New Roman" w:cs="Times New Roman"/>
            <w:sz w:val="21"/>
            <w:szCs w:val="21"/>
          </w:rPr>
          <w:t xml:space="preserve">the </w:t>
        </w:r>
      </w:ins>
      <w:r>
        <w:rPr>
          <w:rFonts w:ascii="Times New Roman" w:hAnsi="Times New Roman" w:cs="Times New Roman"/>
          <w:sz w:val="21"/>
          <w:szCs w:val="21"/>
        </w:rPr>
        <w:t xml:space="preserve">source to user nodes, the WDS network is treated as a directed network. The BC of user node </w:t>
      </w:r>
      <w:r>
        <w:rPr>
          <w:rFonts w:ascii="Times New Roman" w:hAnsi="Times New Roman" w:cs="Times New Roman"/>
          <w:i/>
          <w:sz w:val="21"/>
          <w:szCs w:val="21"/>
        </w:rPr>
        <w:t>i</w:t>
      </w:r>
      <w:r>
        <w:rPr>
          <w:rFonts w:ascii="Times New Roman" w:hAnsi="Times New Roman" w:cs="Times New Roman"/>
          <w:sz w:val="21"/>
          <w:szCs w:val="21"/>
        </w:rPr>
        <w:t xml:space="preserve"> in </w:t>
      </w:r>
      <w:ins w:id="521" w:author="Editor" w:date="2016-02-11T09:51:00Z">
        <w:r>
          <w:rPr>
            <w:rFonts w:ascii="Times New Roman" w:hAnsi="Times New Roman" w:cs="Times New Roman"/>
            <w:sz w:val="21"/>
            <w:szCs w:val="21"/>
          </w:rPr>
          <w:lastRenderedPageBreak/>
          <w:t xml:space="preserve">the </w:t>
        </w:r>
      </w:ins>
      <w:r>
        <w:rPr>
          <w:rFonts w:ascii="Times New Roman" w:hAnsi="Times New Roman" w:cs="Times New Roman"/>
          <w:sz w:val="21"/>
          <w:szCs w:val="21"/>
        </w:rPr>
        <w:t>WDS network is expressed as</w:t>
      </w:r>
      <w:del w:id="522" w:author="Editor" w:date="2016-02-11T09:51:00Z">
        <w:r>
          <w:rPr>
            <w:rFonts w:ascii="Times New Roman" w:hAnsi="Times New Roman" w:cs="Times New Roman"/>
            <w:sz w:val="21"/>
            <w:szCs w:val="21"/>
          </w:rPr>
          <w:delText>:</w:delText>
        </w:r>
      </w:del>
    </w:p>
    <w:bookmarkEnd w:id="509"/>
    <w:bookmarkEnd w:id="510"/>
    <w:p>
      <w:pPr>
        <w:wordWrap w:val="0"/>
        <w:ind w:right="105"/>
        <w:jc w:val="right"/>
        <w:rPr>
          <w:rFonts w:ascii="Times New Roman" w:hAnsi="Times New Roman" w:cs="Times New Roman"/>
          <w:sz w:val="21"/>
          <w:szCs w:val="21"/>
        </w:rPr>
      </w:pPr>
      <w:r>
        <w:rPr>
          <w:rFonts w:ascii="Times New Roman" w:hAnsi="Times New Roman" w:cs="Times New Roman"/>
          <w:position w:val="-44"/>
          <w:sz w:val="21"/>
          <w:szCs w:val="21"/>
        </w:rPr>
        <w:object w:dxaOrig="2340" w:dyaOrig="980">
          <v:shape id="_x0000_i1027" type="#_x0000_t75" style="width:117.75pt;height:48.4pt" o:ole="">
            <v:imagedata r:id="rId14" o:title=""/>
          </v:shape>
          <o:OLEObject Type="Embed" ProgID="Equation.DSMT4" ShapeID="_x0000_i1027" DrawAspect="Content" ObjectID="_1517292096" r:id="rId15"/>
        </w:object>
      </w:r>
      <w:r>
        <w:rPr>
          <w:rFonts w:ascii="Times New Roman" w:hAnsi="Times New Roman" w:cs="Times New Roman"/>
          <w:sz w:val="21"/>
          <w:szCs w:val="21"/>
        </w:rPr>
        <w:t xml:space="preserve">                                    (3)</w:t>
      </w:r>
    </w:p>
    <w:p>
      <w:pPr>
        <w:rPr>
          <w:rFonts w:ascii="Times New Roman" w:hAnsi="Times New Roman" w:cs="Times New Roman"/>
          <w:sz w:val="21"/>
          <w:szCs w:val="21"/>
        </w:rPr>
      </w:pPr>
      <w:bookmarkStart w:id="523" w:name="OLE_LINK216"/>
      <w:bookmarkStart w:id="524" w:name="OLE_LINK217"/>
      <w:del w:id="525" w:author="Editor" w:date="2016-02-11T09:51:00Z">
        <w:r>
          <w:rPr>
            <w:rFonts w:ascii="Times New Roman" w:hAnsi="Times New Roman" w:cs="Times New Roman"/>
            <w:sz w:val="21"/>
            <w:szCs w:val="21"/>
          </w:rPr>
          <w:delText>W</w:delText>
        </w:r>
      </w:del>
      <w:proofErr w:type="gramStart"/>
      <w:ins w:id="526" w:author="Editor" w:date="2016-02-11T09:51:00Z">
        <w:r>
          <w:rPr>
            <w:rFonts w:ascii="Times New Roman" w:hAnsi="Times New Roman" w:cs="Times New Roman"/>
            <w:sz w:val="21"/>
            <w:szCs w:val="21"/>
          </w:rPr>
          <w:t>w</w:t>
        </w:r>
      </w:ins>
      <w:r>
        <w:rPr>
          <w:rFonts w:ascii="Times New Roman" w:hAnsi="Times New Roman" w:cs="Times New Roman"/>
          <w:sz w:val="21"/>
          <w:szCs w:val="21"/>
        </w:rPr>
        <w:t>here</w:t>
      </w:r>
      <w:proofErr w:type="gramEnd"/>
      <w:r>
        <w:rPr>
          <w:rFonts w:ascii="Times New Roman" w:hAnsi="Times New Roman" w:cs="Times New Roman"/>
          <w:sz w:val="21"/>
          <w:szCs w:val="21"/>
        </w:rPr>
        <w:t xml:space="preserve"> </w:t>
      </w:r>
      <w:del w:id="527" w:author="Editor" w:date="2016-02-11T09:51:00Z">
        <w:r>
          <w:rPr>
            <w:rFonts w:ascii="Times New Roman" w:hAnsi="Times New Roman" w:cs="Times New Roman"/>
            <w:sz w:val="21"/>
            <w:szCs w:val="21"/>
          </w:rPr>
          <w:delText xml:space="preserve">symbol </w:delText>
        </w:r>
      </w:del>
      <w:r>
        <w:rPr>
          <w:rFonts w:ascii="Times New Roman" w:hAnsi="Times New Roman" w:cs="Times New Roman"/>
          <w:sz w:val="21"/>
          <w:szCs w:val="21"/>
        </w:rPr>
        <w:t xml:space="preserve">Σ denotes the number sum of all shortest paths from </w:t>
      </w:r>
      <w:ins w:id="528" w:author="Editor" w:date="2016-02-11T09:51:00Z">
        <w:r>
          <w:rPr>
            <w:rFonts w:ascii="Times New Roman" w:hAnsi="Times New Roman" w:cs="Times New Roman"/>
            <w:sz w:val="21"/>
            <w:szCs w:val="21"/>
          </w:rPr>
          <w:t xml:space="preserve">the </w:t>
        </w:r>
      </w:ins>
      <w:r>
        <w:rPr>
          <w:rFonts w:ascii="Times New Roman" w:hAnsi="Times New Roman" w:cs="Times New Roman"/>
          <w:sz w:val="21"/>
          <w:szCs w:val="21"/>
        </w:rPr>
        <w:t xml:space="preserve">source to all user nodes except node </w:t>
      </w:r>
      <w:r>
        <w:rPr>
          <w:rFonts w:ascii="Times New Roman" w:hAnsi="Times New Roman" w:cs="Times New Roman"/>
          <w:i/>
          <w:sz w:val="21"/>
          <w:szCs w:val="21"/>
        </w:rPr>
        <w:t>v</w:t>
      </w:r>
      <w:r>
        <w:rPr>
          <w:rFonts w:ascii="Times New Roman" w:hAnsi="Times New Roman" w:cs="Times New Roman"/>
          <w:i/>
          <w:sz w:val="21"/>
          <w:szCs w:val="21"/>
          <w:vertAlign w:val="subscript"/>
        </w:rPr>
        <w:t>i</w:t>
      </w:r>
      <w:r>
        <w:rPr>
          <w:rFonts w:ascii="Times New Roman" w:hAnsi="Times New Roman" w:cs="Times New Roman"/>
          <w:sz w:val="21"/>
          <w:szCs w:val="21"/>
        </w:rPr>
        <w:t xml:space="preserve">. </w:t>
      </w:r>
      <w:r>
        <w:rPr>
          <w:rFonts w:ascii="Times New Roman" w:hAnsi="Times New Roman" w:cs="Times New Roman"/>
          <w:i/>
          <w:sz w:val="21"/>
          <w:szCs w:val="21"/>
        </w:rPr>
        <w:t>N</w:t>
      </w:r>
      <w:r>
        <w:rPr>
          <w:rFonts w:ascii="Times New Roman" w:hAnsi="Times New Roman" w:cs="Times New Roman"/>
          <w:i/>
          <w:sz w:val="21"/>
          <w:szCs w:val="21"/>
          <w:vertAlign w:val="subscript"/>
        </w:rPr>
        <w:t>s</w:t>
      </w:r>
      <w:r>
        <w:rPr>
          <w:rFonts w:ascii="Times New Roman" w:hAnsi="Times New Roman" w:cs="Times New Roman" w:hint="eastAsia"/>
          <w:sz w:val="21"/>
          <w:szCs w:val="21"/>
          <w:vertAlign w:val="subscript"/>
        </w:rPr>
        <w:t>→</w:t>
      </w:r>
      <w:r>
        <w:rPr>
          <w:rFonts w:ascii="Times New Roman" w:hAnsi="Times New Roman" w:cs="Times New Roman"/>
          <w:i/>
          <w:sz w:val="21"/>
          <w:szCs w:val="21"/>
          <w:vertAlign w:val="subscript"/>
        </w:rPr>
        <w:t>j</w:t>
      </w:r>
      <w:r>
        <w:rPr>
          <w:rFonts w:ascii="Times New Roman" w:hAnsi="Times New Roman" w:cs="Times New Roman"/>
          <w:i/>
          <w:sz w:val="21"/>
          <w:szCs w:val="21"/>
        </w:rPr>
        <w:t xml:space="preserve"> </w:t>
      </w:r>
      <w:r>
        <w:rPr>
          <w:rFonts w:ascii="Times New Roman" w:hAnsi="Times New Roman" w:cs="Times New Roman"/>
          <w:sz w:val="21"/>
          <w:szCs w:val="21"/>
        </w:rPr>
        <w:t xml:space="preserve">is the number of shortest paths from </w:t>
      </w:r>
      <w:del w:id="529" w:author="Editor" w:date="2016-02-11T09:51:00Z">
        <w:r>
          <w:rPr>
            <w:rFonts w:ascii="Times New Roman" w:hAnsi="Times New Roman" w:cs="Times New Roman"/>
            <w:sz w:val="21"/>
            <w:szCs w:val="21"/>
          </w:rPr>
          <w:delText xml:space="preserve">the </w:delText>
        </w:r>
      </w:del>
      <w:r>
        <w:rPr>
          <w:rFonts w:ascii="Times New Roman" w:hAnsi="Times New Roman" w:cs="Times New Roman"/>
          <w:sz w:val="21"/>
          <w:szCs w:val="21"/>
        </w:rPr>
        <w:t xml:space="preserve">source node </w:t>
      </w:r>
      <w:r>
        <w:rPr>
          <w:rFonts w:ascii="Times New Roman" w:hAnsi="Times New Roman" w:cs="Times New Roman"/>
          <w:i/>
          <w:sz w:val="21"/>
          <w:szCs w:val="21"/>
        </w:rPr>
        <w:t>v</w:t>
      </w:r>
      <w:r>
        <w:rPr>
          <w:rFonts w:ascii="Times New Roman" w:hAnsi="Times New Roman" w:cs="Times New Roman"/>
          <w:i/>
          <w:sz w:val="21"/>
          <w:szCs w:val="21"/>
          <w:vertAlign w:val="subscript"/>
        </w:rPr>
        <w:t>s</w:t>
      </w:r>
      <w:r>
        <w:rPr>
          <w:rFonts w:ascii="Times New Roman" w:hAnsi="Times New Roman" w:cs="Times New Roman"/>
          <w:sz w:val="21"/>
          <w:szCs w:val="21"/>
        </w:rPr>
        <w:t xml:space="preserve"> to </w:t>
      </w:r>
      <w:del w:id="530" w:author="Editor" w:date="2016-02-11T09:51:00Z">
        <w:r>
          <w:rPr>
            <w:rFonts w:ascii="Times New Roman" w:hAnsi="Times New Roman" w:cs="Times New Roman"/>
            <w:sz w:val="21"/>
            <w:szCs w:val="21"/>
          </w:rPr>
          <w:delText xml:space="preserve">the </w:delText>
        </w:r>
      </w:del>
      <w:r>
        <w:rPr>
          <w:rFonts w:ascii="Times New Roman" w:hAnsi="Times New Roman" w:cs="Times New Roman"/>
          <w:sz w:val="21"/>
          <w:szCs w:val="21"/>
        </w:rPr>
        <w:t xml:space="preserve">user node </w:t>
      </w:r>
      <w:r>
        <w:rPr>
          <w:rFonts w:ascii="Times New Roman" w:hAnsi="Times New Roman" w:cs="Times New Roman"/>
          <w:i/>
          <w:sz w:val="21"/>
          <w:szCs w:val="21"/>
        </w:rPr>
        <w:t>v</w:t>
      </w:r>
      <w:r>
        <w:rPr>
          <w:rFonts w:ascii="Times New Roman" w:hAnsi="Times New Roman" w:cs="Times New Roman"/>
          <w:i/>
          <w:sz w:val="21"/>
          <w:szCs w:val="21"/>
          <w:vertAlign w:val="subscript"/>
        </w:rPr>
        <w:t>j</w:t>
      </w:r>
      <w:r>
        <w:rPr>
          <w:rFonts w:ascii="Times New Roman" w:hAnsi="Times New Roman" w:cs="Times New Roman"/>
          <w:sz w:val="21"/>
          <w:szCs w:val="21"/>
        </w:rPr>
        <w:t xml:space="preserve"> (</w:t>
      </w:r>
      <w:r>
        <w:rPr>
          <w:rFonts w:ascii="Times New Roman" w:hAnsi="Times New Roman" w:cs="Times New Roman"/>
          <w:i/>
          <w:sz w:val="21"/>
          <w:szCs w:val="21"/>
        </w:rPr>
        <w:t>s</w:t>
      </w:r>
      <w:r>
        <w:rPr>
          <w:rFonts w:ascii="Times New Roman" w:hAnsi="Times New Roman" w:cs="Times New Roman" w:hint="eastAsia"/>
          <w:sz w:val="21"/>
          <w:szCs w:val="21"/>
        </w:rPr>
        <w:t>≠</w:t>
      </w:r>
      <w:r>
        <w:rPr>
          <w:rFonts w:ascii="Times New Roman" w:hAnsi="Times New Roman" w:cs="Times New Roman"/>
          <w:i/>
          <w:sz w:val="21"/>
          <w:szCs w:val="21"/>
        </w:rPr>
        <w:t>j</w:t>
      </w:r>
      <w:r>
        <w:rPr>
          <w:rFonts w:ascii="Times New Roman" w:hAnsi="Times New Roman" w:cs="Times New Roman" w:hint="eastAsia"/>
          <w:sz w:val="21"/>
          <w:szCs w:val="21"/>
        </w:rPr>
        <w:t>≠</w:t>
      </w:r>
      <w:r>
        <w:rPr>
          <w:rFonts w:ascii="Times New Roman" w:hAnsi="Times New Roman" w:cs="Times New Roman"/>
          <w:i/>
          <w:sz w:val="21"/>
          <w:szCs w:val="21"/>
        </w:rPr>
        <w:t>i</w:t>
      </w:r>
      <w:r>
        <w:rPr>
          <w:rFonts w:ascii="Times New Roman" w:hAnsi="Times New Roman" w:cs="Times New Roman"/>
          <w:sz w:val="21"/>
          <w:szCs w:val="21"/>
        </w:rPr>
        <w:t xml:space="preserve">), </w:t>
      </w:r>
      <w:ins w:id="531" w:author="Editor" w:date="2016-02-11T09:51:00Z">
        <w:r>
          <w:rPr>
            <w:rFonts w:ascii="Times New Roman" w:hAnsi="Times New Roman" w:cs="Times New Roman"/>
            <w:sz w:val="21"/>
            <w:szCs w:val="21"/>
          </w:rPr>
          <w:t xml:space="preserve">and </w:t>
        </w:r>
      </w:ins>
      <w:r>
        <w:rPr>
          <w:rFonts w:ascii="Times New Roman" w:hAnsi="Times New Roman" w:cs="Times New Roman"/>
          <w:i/>
          <w:sz w:val="21"/>
          <w:szCs w:val="21"/>
        </w:rPr>
        <w:t>N</w:t>
      </w:r>
      <w:r>
        <w:rPr>
          <w:rFonts w:ascii="Times New Roman" w:hAnsi="Times New Roman" w:cs="Times New Roman"/>
          <w:i/>
          <w:sz w:val="21"/>
          <w:szCs w:val="21"/>
          <w:vertAlign w:val="subscript"/>
        </w:rPr>
        <w:t>s</w:t>
      </w:r>
      <w:r>
        <w:rPr>
          <w:rFonts w:ascii="Times New Roman" w:hAnsi="Times New Roman" w:cs="Times New Roman" w:hint="eastAsia"/>
          <w:sz w:val="21"/>
          <w:szCs w:val="21"/>
          <w:vertAlign w:val="subscript"/>
        </w:rPr>
        <w:t>→</w:t>
      </w:r>
      <w:proofErr w:type="gramStart"/>
      <w:r>
        <w:rPr>
          <w:rFonts w:ascii="Times New Roman" w:hAnsi="Times New Roman" w:cs="Times New Roman"/>
          <w:i/>
          <w:sz w:val="21"/>
          <w:szCs w:val="21"/>
          <w:vertAlign w:val="subscript"/>
        </w:rPr>
        <w:t>j</w:t>
      </w:r>
      <w:r>
        <w:rPr>
          <w:rFonts w:ascii="Times New Roman" w:hAnsi="Times New Roman" w:cs="Times New Roman"/>
          <w:sz w:val="21"/>
          <w:szCs w:val="21"/>
        </w:rPr>
        <w:t>(</w:t>
      </w:r>
      <w:proofErr w:type="gramEnd"/>
      <w:r>
        <w:rPr>
          <w:rFonts w:ascii="Times New Roman" w:hAnsi="Times New Roman" w:cs="Times New Roman"/>
          <w:i/>
          <w:sz w:val="21"/>
          <w:szCs w:val="21"/>
        </w:rPr>
        <w:t>i</w:t>
      </w:r>
      <w:r>
        <w:rPr>
          <w:rFonts w:ascii="Times New Roman" w:hAnsi="Times New Roman" w:cs="Times New Roman"/>
          <w:sz w:val="21"/>
          <w:szCs w:val="21"/>
        </w:rPr>
        <w:t xml:space="preserve">) is the number of shortest paths from </w:t>
      </w:r>
      <w:r>
        <w:rPr>
          <w:rFonts w:ascii="Times New Roman" w:hAnsi="Times New Roman" w:cs="Times New Roman"/>
          <w:i/>
          <w:sz w:val="21"/>
          <w:szCs w:val="21"/>
        </w:rPr>
        <w:t>v</w:t>
      </w:r>
      <w:r>
        <w:rPr>
          <w:rFonts w:ascii="Times New Roman" w:hAnsi="Times New Roman" w:cs="Times New Roman"/>
          <w:i/>
          <w:sz w:val="21"/>
          <w:szCs w:val="21"/>
          <w:vertAlign w:val="subscript"/>
        </w:rPr>
        <w:t>s</w:t>
      </w:r>
      <w:r>
        <w:rPr>
          <w:rFonts w:ascii="Times New Roman" w:hAnsi="Times New Roman" w:cs="Times New Roman"/>
          <w:sz w:val="21"/>
          <w:szCs w:val="21"/>
        </w:rPr>
        <w:t xml:space="preserve"> to </w:t>
      </w:r>
      <w:r>
        <w:rPr>
          <w:rFonts w:ascii="Times New Roman" w:hAnsi="Times New Roman" w:cs="Times New Roman"/>
          <w:i/>
          <w:sz w:val="21"/>
          <w:szCs w:val="21"/>
        </w:rPr>
        <w:t>v</w:t>
      </w:r>
      <w:r>
        <w:rPr>
          <w:rFonts w:ascii="Times New Roman" w:hAnsi="Times New Roman" w:cs="Times New Roman"/>
          <w:i/>
          <w:sz w:val="21"/>
          <w:szCs w:val="21"/>
          <w:vertAlign w:val="subscript"/>
        </w:rPr>
        <w:t>j</w:t>
      </w:r>
      <w:r>
        <w:rPr>
          <w:rFonts w:ascii="Times New Roman" w:hAnsi="Times New Roman" w:cs="Times New Roman"/>
          <w:sz w:val="21"/>
          <w:szCs w:val="21"/>
        </w:rPr>
        <w:t xml:space="preserve"> passing through node </w:t>
      </w:r>
      <w:r>
        <w:rPr>
          <w:rFonts w:ascii="Times New Roman" w:hAnsi="Times New Roman" w:cs="Times New Roman"/>
          <w:i/>
          <w:sz w:val="21"/>
          <w:szCs w:val="21"/>
        </w:rPr>
        <w:t>v</w:t>
      </w:r>
      <w:r>
        <w:rPr>
          <w:rFonts w:ascii="Times New Roman" w:hAnsi="Times New Roman" w:cs="Times New Roman"/>
          <w:i/>
          <w:sz w:val="21"/>
          <w:szCs w:val="21"/>
          <w:vertAlign w:val="subscript"/>
        </w:rPr>
        <w:t>i</w:t>
      </w:r>
      <w:r>
        <w:rPr>
          <w:rFonts w:ascii="Times New Roman" w:hAnsi="Times New Roman" w:cs="Times New Roman"/>
          <w:sz w:val="21"/>
          <w:szCs w:val="21"/>
        </w:rPr>
        <w:t xml:space="preserve">. </w:t>
      </w:r>
      <w:ins w:id="532" w:author="Editor" w:date="2016-02-11T09:51:00Z">
        <w:r>
          <w:rPr>
            <w:rFonts w:ascii="Times New Roman" w:hAnsi="Times New Roman" w:cs="Times New Roman"/>
            <w:sz w:val="21"/>
            <w:szCs w:val="21"/>
          </w:rPr>
          <w:t xml:space="preserve">The </w:t>
        </w:r>
      </w:ins>
      <w:del w:id="533" w:author="Editor" w:date="2016-02-11T09:51:00Z">
        <w:r>
          <w:rPr>
            <w:rFonts w:ascii="Times New Roman" w:hAnsi="Times New Roman" w:cs="Times New Roman"/>
            <w:sz w:val="21"/>
            <w:szCs w:val="21"/>
          </w:rPr>
          <w:delText>S</w:delText>
        </w:r>
      </w:del>
      <w:ins w:id="534" w:author="Editor" w:date="2016-02-11T09:51:00Z">
        <w:r>
          <w:rPr>
            <w:rFonts w:ascii="Times New Roman" w:hAnsi="Times New Roman" w:cs="Times New Roman"/>
            <w:sz w:val="21"/>
            <w:szCs w:val="21"/>
          </w:rPr>
          <w:t>s</w:t>
        </w:r>
      </w:ins>
      <w:r>
        <w:rPr>
          <w:rFonts w:ascii="Times New Roman" w:hAnsi="Times New Roman" w:cs="Times New Roman"/>
          <w:sz w:val="21"/>
          <w:szCs w:val="21"/>
        </w:rPr>
        <w:t xml:space="preserve">hortest paths are calculated by </w:t>
      </w:r>
      <w:ins w:id="535" w:author="Editor" w:date="2016-02-11T09:51:00Z">
        <w:r>
          <w:rPr>
            <w:rFonts w:ascii="Times New Roman" w:hAnsi="Times New Roman" w:cs="Times New Roman"/>
            <w:sz w:val="21"/>
            <w:szCs w:val="21"/>
          </w:rPr>
          <w:t xml:space="preserve">the </w:t>
        </w:r>
      </w:ins>
      <w:r>
        <w:rPr>
          <w:rFonts w:ascii="Times New Roman" w:hAnsi="Times New Roman" w:cs="Times New Roman"/>
          <w:sz w:val="21"/>
          <w:szCs w:val="21"/>
        </w:rPr>
        <w:t>BFS algorithm</w:t>
      </w:r>
      <w:ins w:id="536" w:author="Editor" w:date="2016-02-11T09:51:00Z">
        <w:r>
          <w:rPr>
            <w:rFonts w:ascii="Times New Roman" w:hAnsi="Times New Roman" w:cs="Times New Roman"/>
            <w:sz w:val="21"/>
            <w:szCs w:val="21"/>
          </w:rPr>
          <w:t>,</w:t>
        </w:r>
      </w:ins>
      <w:r>
        <w:rPr>
          <w:rFonts w:ascii="Times New Roman" w:hAnsi="Times New Roman" w:cs="Times New Roman"/>
          <w:sz w:val="21"/>
          <w:szCs w:val="21"/>
        </w:rPr>
        <w:t xml:space="preserve"> with</w:t>
      </w:r>
      <w:r>
        <w:rPr>
          <w:rFonts w:ascii="Times New Roman" w:hAnsi="Times New Roman" w:cs="Times New Roman"/>
          <w:kern w:val="0"/>
          <w:sz w:val="21"/>
          <w:szCs w:val="21"/>
        </w:rPr>
        <w:t xml:space="preserve"> </w:t>
      </w:r>
      <w:ins w:id="537" w:author="Editor" w:date="2016-02-11T09:51:00Z">
        <w:r>
          <w:rPr>
            <w:rFonts w:ascii="Times New Roman" w:hAnsi="Times New Roman" w:cs="Times New Roman"/>
            <w:kern w:val="0"/>
            <w:sz w:val="21"/>
            <w:szCs w:val="21"/>
          </w:rPr>
          <w:t xml:space="preserve">the </w:t>
        </w:r>
      </w:ins>
      <w:r>
        <w:rPr>
          <w:rFonts w:ascii="Times New Roman" w:hAnsi="Times New Roman" w:cs="Times New Roman"/>
          <w:kern w:val="0"/>
          <w:sz w:val="21"/>
          <w:szCs w:val="21"/>
        </w:rPr>
        <w:t>arc length determined by the geograph</w:t>
      </w:r>
      <w:ins w:id="538" w:author="Editor" w:date="2016-02-11T09:53:00Z">
        <w:r>
          <w:rPr>
            <w:rFonts w:ascii="Times New Roman" w:hAnsi="Times New Roman" w:cs="Times New Roman"/>
            <w:kern w:val="0"/>
            <w:sz w:val="21"/>
            <w:szCs w:val="21"/>
          </w:rPr>
          <w:t>ical</w:t>
        </w:r>
      </w:ins>
      <w:del w:id="539" w:author="Editor" w:date="2016-02-11T09:53:00Z">
        <w:r>
          <w:rPr>
            <w:rFonts w:ascii="Times New Roman" w:hAnsi="Times New Roman" w:cs="Times New Roman"/>
            <w:kern w:val="0"/>
            <w:sz w:val="21"/>
            <w:szCs w:val="21"/>
          </w:rPr>
          <w:delText>y</w:delText>
        </w:r>
      </w:del>
      <w:r>
        <w:rPr>
          <w:rFonts w:ascii="Times New Roman" w:hAnsi="Times New Roman" w:cs="Times New Roman"/>
          <w:kern w:val="0"/>
          <w:sz w:val="21"/>
          <w:szCs w:val="21"/>
        </w:rPr>
        <w:t xml:space="preserve"> length of </w:t>
      </w:r>
      <w:ins w:id="540" w:author="Editor" w:date="2016-02-11T09:51:00Z">
        <w:r>
          <w:rPr>
            <w:rFonts w:ascii="Times New Roman" w:hAnsi="Times New Roman" w:cs="Times New Roman"/>
            <w:kern w:val="0"/>
            <w:sz w:val="21"/>
            <w:szCs w:val="21"/>
          </w:rPr>
          <w:t xml:space="preserve">the </w:t>
        </w:r>
      </w:ins>
      <w:r>
        <w:rPr>
          <w:rFonts w:ascii="Times New Roman" w:hAnsi="Times New Roman" w:cs="Times New Roman"/>
          <w:kern w:val="0"/>
          <w:sz w:val="21"/>
          <w:szCs w:val="21"/>
        </w:rPr>
        <w:t>alternative pipelines</w:t>
      </w:r>
      <w:r>
        <w:rPr>
          <w:rFonts w:ascii="Times New Roman" w:hAnsi="Times New Roman" w:cs="Times New Roman"/>
          <w:sz w:val="21"/>
          <w:szCs w:val="21"/>
        </w:rPr>
        <w:t>.</w:t>
      </w:r>
      <w:bookmarkStart w:id="541" w:name="OLE_LINK62"/>
      <w:r>
        <w:rPr>
          <w:rFonts w:ascii="Times New Roman" w:hAnsi="Times New Roman" w:cs="Times New Roman"/>
          <w:sz w:val="21"/>
          <w:szCs w:val="21"/>
        </w:rPr>
        <w:t xml:space="preserve"> </w:t>
      </w:r>
    </w:p>
    <w:bookmarkEnd w:id="541"/>
    <w:p>
      <w:pPr>
        <w:ind w:firstLineChars="200" w:firstLine="420"/>
        <w:rPr>
          <w:rFonts w:ascii="Times New Roman" w:hAnsi="Times New Roman" w:cs="Times New Roman"/>
          <w:sz w:val="21"/>
          <w:szCs w:val="21"/>
        </w:rPr>
      </w:pPr>
      <w:r>
        <w:rPr>
          <w:rFonts w:ascii="Times New Roman" w:hAnsi="Times New Roman" w:cs="Times New Roman"/>
          <w:sz w:val="21"/>
          <w:szCs w:val="21"/>
        </w:rPr>
        <w:t xml:space="preserve">(3) </w:t>
      </w:r>
      <w:bookmarkStart w:id="542" w:name="OLE_LINK63"/>
      <w:bookmarkStart w:id="543" w:name="OLE_LINK64"/>
      <w:bookmarkStart w:id="544" w:name="OLE_LINK172"/>
      <w:r>
        <w:rPr>
          <w:rFonts w:ascii="Times New Roman" w:hAnsi="Times New Roman" w:cs="Times New Roman"/>
          <w:sz w:val="21"/>
          <w:szCs w:val="21"/>
        </w:rPr>
        <w:t>Contraction centrality</w:t>
      </w:r>
      <w:bookmarkEnd w:id="542"/>
      <w:bookmarkEnd w:id="543"/>
      <w:bookmarkEnd w:id="544"/>
      <w:r>
        <w:rPr>
          <w:rFonts w:ascii="Times New Roman" w:hAnsi="Times New Roman" w:cs="Times New Roman"/>
          <w:sz w:val="21"/>
          <w:szCs w:val="21"/>
        </w:rPr>
        <w:t xml:space="preserve"> of user nodes (</w:t>
      </w:r>
      <w:r>
        <w:rPr>
          <w:rFonts w:ascii="Times New Roman" w:hAnsi="Times New Roman" w:cs="Times New Roman"/>
          <w:i/>
          <w:sz w:val="21"/>
          <w:szCs w:val="21"/>
        </w:rPr>
        <w:t>I</w:t>
      </w:r>
      <w:r>
        <w:rPr>
          <w:rFonts w:ascii="Times New Roman" w:hAnsi="Times New Roman" w:cs="Times New Roman"/>
          <w:sz w:val="21"/>
          <w:szCs w:val="21"/>
          <w:vertAlign w:val="subscript"/>
        </w:rPr>
        <w:t>33</w:t>
      </w:r>
      <w:r>
        <w:rPr>
          <w:rFonts w:ascii="Times New Roman" w:hAnsi="Times New Roman" w:cs="Times New Roman"/>
          <w:sz w:val="21"/>
          <w:szCs w:val="21"/>
        </w:rPr>
        <w:t>).  According to the definition by Tan et al. (</w:t>
      </w:r>
      <w:r>
        <w:rPr>
          <w:rFonts w:ascii="Times New Roman" w:hAnsi="Times New Roman" w:cs="Times New Roman"/>
          <w:color w:val="0000FF"/>
          <w:sz w:val="21"/>
          <w:szCs w:val="21"/>
        </w:rPr>
        <w:t>2006</w:t>
      </w:r>
      <w:r>
        <w:rPr>
          <w:rFonts w:ascii="Times New Roman" w:hAnsi="Times New Roman" w:cs="Times New Roman"/>
          <w:sz w:val="21"/>
          <w:szCs w:val="21"/>
        </w:rPr>
        <w:t xml:space="preserve">), </w:t>
      </w:r>
      <w:bookmarkStart w:id="545" w:name="OLE_LINK9"/>
      <w:r>
        <w:rPr>
          <w:rFonts w:ascii="Times New Roman" w:hAnsi="Times New Roman" w:cs="Times New Roman"/>
          <w:sz w:val="21"/>
          <w:szCs w:val="21"/>
        </w:rPr>
        <w:t xml:space="preserve">the contraction centrality of node </w:t>
      </w:r>
      <w:r>
        <w:rPr>
          <w:rFonts w:ascii="Times New Roman" w:hAnsi="Times New Roman" w:cs="Times New Roman"/>
          <w:i/>
          <w:sz w:val="21"/>
          <w:szCs w:val="21"/>
        </w:rPr>
        <w:t>i</w:t>
      </w:r>
      <w:r>
        <w:rPr>
          <w:rFonts w:ascii="Times New Roman" w:hAnsi="Times New Roman" w:cs="Times New Roman"/>
          <w:sz w:val="21"/>
          <w:szCs w:val="21"/>
        </w:rPr>
        <w:t xml:space="preserve"> based on the agglomeration index of </w:t>
      </w:r>
      <w:ins w:id="546" w:author="Editor" w:date="2016-02-11T09:51:00Z">
        <w:r>
          <w:rPr>
            <w:rFonts w:ascii="Times New Roman" w:hAnsi="Times New Roman" w:cs="Times New Roman"/>
            <w:sz w:val="21"/>
            <w:szCs w:val="21"/>
          </w:rPr>
          <w:t xml:space="preserve">the </w:t>
        </w:r>
      </w:ins>
      <w:r>
        <w:rPr>
          <w:rFonts w:ascii="Times New Roman" w:hAnsi="Times New Roman" w:cs="Times New Roman"/>
          <w:sz w:val="21"/>
          <w:szCs w:val="21"/>
        </w:rPr>
        <w:t xml:space="preserve">WDS network </w:t>
      </w:r>
      <w:bookmarkEnd w:id="545"/>
      <w:r>
        <w:rPr>
          <w:rFonts w:ascii="Times New Roman" w:hAnsi="Times New Roman" w:cs="Times New Roman"/>
          <w:sz w:val="21"/>
          <w:szCs w:val="21"/>
        </w:rPr>
        <w:t>is expressed as</w:t>
      </w:r>
      <w:del w:id="547" w:author="Editor" w:date="2016-02-11T09:51:00Z">
        <w:r>
          <w:rPr>
            <w:rFonts w:ascii="Times New Roman" w:hAnsi="Times New Roman" w:cs="Times New Roman"/>
            <w:sz w:val="21"/>
            <w:szCs w:val="21"/>
          </w:rPr>
          <w:delText>:</w:delText>
        </w:r>
      </w:del>
    </w:p>
    <w:bookmarkEnd w:id="523"/>
    <w:bookmarkEnd w:id="524"/>
    <w:p>
      <w:pPr>
        <w:wordWrap w:val="0"/>
        <w:jc w:val="right"/>
        <w:rPr>
          <w:rFonts w:ascii="Times New Roman" w:hAnsi="Times New Roman" w:cs="Times New Roman"/>
          <w:sz w:val="21"/>
          <w:szCs w:val="21"/>
        </w:rPr>
      </w:pPr>
      <w:r>
        <w:rPr>
          <w:rFonts w:ascii="Times New Roman" w:hAnsi="Times New Roman" w:cs="Times New Roman"/>
          <w:position w:val="-26"/>
          <w:sz w:val="21"/>
          <w:szCs w:val="21"/>
        </w:rPr>
        <w:object w:dxaOrig="4840" w:dyaOrig="600">
          <v:shape id="_x0000_i1028" type="#_x0000_t75" style="width:242.25pt;height:30pt" o:ole="">
            <v:imagedata r:id="rId16" o:title=""/>
          </v:shape>
          <o:OLEObject Type="Embed" ProgID="Equation.DSMT4" ShapeID="_x0000_i1028" DrawAspect="Content" ObjectID="_1517292097" r:id="rId17"/>
        </w:object>
      </w:r>
      <w:r>
        <w:rPr>
          <w:rFonts w:ascii="Times New Roman" w:hAnsi="Times New Roman" w:cs="Times New Roman"/>
          <w:sz w:val="21"/>
          <w:szCs w:val="21"/>
        </w:rPr>
        <w:t xml:space="preserve">                     (4)</w:t>
      </w:r>
    </w:p>
    <w:p>
      <w:pPr>
        <w:rPr>
          <w:rFonts w:ascii="Times New Roman" w:hAnsi="Times New Roman" w:cs="Times New Roman"/>
          <w:sz w:val="21"/>
          <w:szCs w:val="21"/>
        </w:rPr>
      </w:pPr>
      <w:del w:id="548" w:author="Editor" w:date="2016-02-11T09:52:00Z">
        <w:r>
          <w:rPr>
            <w:rFonts w:ascii="Times New Roman" w:hAnsi="Times New Roman" w:cs="Times New Roman"/>
            <w:sz w:val="21"/>
            <w:szCs w:val="21"/>
          </w:rPr>
          <w:delText>W</w:delText>
        </w:r>
      </w:del>
      <w:proofErr w:type="gramStart"/>
      <w:ins w:id="549" w:author="Editor" w:date="2016-02-11T09:52:00Z">
        <w:r>
          <w:rPr>
            <w:rFonts w:ascii="Times New Roman" w:hAnsi="Times New Roman" w:cs="Times New Roman"/>
            <w:sz w:val="21"/>
            <w:szCs w:val="21"/>
          </w:rPr>
          <w:t>w</w:t>
        </w:r>
      </w:ins>
      <w:r>
        <w:rPr>
          <w:rFonts w:ascii="Times New Roman" w:hAnsi="Times New Roman" w:cs="Times New Roman"/>
          <w:sz w:val="21"/>
          <w:szCs w:val="21"/>
        </w:rPr>
        <w:t>here</w:t>
      </w:r>
      <w:proofErr w:type="gramEnd"/>
      <w:r>
        <w:rPr>
          <w:rFonts w:ascii="Times New Roman" w:hAnsi="Times New Roman" w:cs="Times New Roman"/>
          <w:sz w:val="21"/>
          <w:szCs w:val="21"/>
        </w:rPr>
        <w:t xml:space="preserve"> </w:t>
      </w:r>
      <w:r>
        <w:rPr>
          <w:rFonts w:ascii="Times New Roman" w:hAnsi="Times New Roman" w:cs="Times New Roman"/>
          <w:i/>
          <w:sz w:val="21"/>
          <w:szCs w:val="21"/>
        </w:rPr>
        <w:t>G</w:t>
      </w:r>
      <w:r>
        <w:rPr>
          <w:rFonts w:ascii="Times New Roman" w:hAnsi="Times New Roman" w:cs="Times New Roman"/>
          <w:sz w:val="21"/>
          <w:szCs w:val="21"/>
        </w:rPr>
        <w:t>*</w:t>
      </w:r>
      <w:r>
        <w:rPr>
          <w:rFonts w:ascii="Times New Roman" w:hAnsi="Times New Roman" w:cs="Times New Roman"/>
          <w:i/>
          <w:sz w:val="21"/>
          <w:szCs w:val="21"/>
        </w:rPr>
        <w:t>v</w:t>
      </w:r>
      <w:r>
        <w:rPr>
          <w:rFonts w:ascii="Times New Roman" w:hAnsi="Times New Roman" w:cs="Times New Roman"/>
          <w:i/>
          <w:sz w:val="21"/>
          <w:szCs w:val="21"/>
          <w:vertAlign w:val="subscript"/>
        </w:rPr>
        <w:t>i</w:t>
      </w:r>
      <w:r>
        <w:rPr>
          <w:rFonts w:ascii="Times New Roman" w:hAnsi="Times New Roman" w:cs="Times New Roman"/>
          <w:sz w:val="21"/>
          <w:szCs w:val="21"/>
        </w:rPr>
        <w:t xml:space="preserve"> is the modified network topology of </w:t>
      </w:r>
      <w:r>
        <w:rPr>
          <w:rFonts w:ascii="Times New Roman" w:hAnsi="Times New Roman" w:cs="Times New Roman"/>
          <w:i/>
          <w:sz w:val="21"/>
          <w:szCs w:val="21"/>
        </w:rPr>
        <w:t>G</w:t>
      </w:r>
      <w:r>
        <w:rPr>
          <w:rFonts w:ascii="Times New Roman" w:hAnsi="Times New Roman" w:cs="Times New Roman"/>
          <w:sz w:val="21"/>
          <w:szCs w:val="21"/>
        </w:rPr>
        <w:t xml:space="preserve"> after </w:t>
      </w:r>
      <w:del w:id="550" w:author="Editor" w:date="2016-02-11T09:52:00Z">
        <w:r>
          <w:rPr>
            <w:rFonts w:ascii="Times New Roman" w:hAnsi="Times New Roman" w:cs="Times New Roman"/>
            <w:sz w:val="21"/>
            <w:szCs w:val="21"/>
          </w:rPr>
          <w:delText xml:space="preserve">the </w:delText>
        </w:r>
      </w:del>
      <w:r>
        <w:rPr>
          <w:rFonts w:ascii="Times New Roman" w:hAnsi="Times New Roman" w:cs="Times New Roman"/>
          <w:kern w:val="0"/>
          <w:sz w:val="21"/>
          <w:szCs w:val="21"/>
        </w:rPr>
        <w:t xml:space="preserve">aggregation by node </w:t>
      </w:r>
      <w:r>
        <w:rPr>
          <w:rFonts w:ascii="Times New Roman" w:hAnsi="Times New Roman" w:cs="Times New Roman"/>
          <w:i/>
          <w:kern w:val="0"/>
          <w:sz w:val="21"/>
          <w:szCs w:val="21"/>
        </w:rPr>
        <w:t>v</w:t>
      </w:r>
      <w:r>
        <w:rPr>
          <w:rFonts w:ascii="Times New Roman" w:hAnsi="Times New Roman" w:cs="Times New Roman"/>
          <w:i/>
          <w:kern w:val="0"/>
          <w:sz w:val="21"/>
          <w:szCs w:val="21"/>
          <w:vertAlign w:val="subscript"/>
        </w:rPr>
        <w:t>i</w:t>
      </w:r>
      <w:r>
        <w:rPr>
          <w:rFonts w:ascii="Times New Roman" w:hAnsi="Times New Roman" w:cs="Times New Roman"/>
          <w:i/>
          <w:sz w:val="21"/>
          <w:szCs w:val="21"/>
        </w:rPr>
        <w:t>,</w:t>
      </w:r>
      <w:ins w:id="551" w:author="Editor" w:date="2016-02-11T09:52:00Z">
        <w:r>
          <w:rPr>
            <w:rFonts w:ascii="Times New Roman" w:hAnsi="Times New Roman" w:cs="Times New Roman"/>
            <w:sz w:val="21"/>
            <w:szCs w:val="21"/>
          </w:rPr>
          <w:t xml:space="preserve"> and</w:t>
        </w:r>
      </w:ins>
      <w:r>
        <w:rPr>
          <w:rFonts w:ascii="Times New Roman" w:hAnsi="Times New Roman" w:cs="Times New Roman"/>
          <w:i/>
          <w:sz w:val="21"/>
          <w:szCs w:val="21"/>
        </w:rPr>
        <w:t xml:space="preserve"> k</w:t>
      </w:r>
      <w:r>
        <w:rPr>
          <w:rFonts w:ascii="Times New Roman" w:hAnsi="Times New Roman" w:cs="Times New Roman"/>
          <w:i/>
          <w:sz w:val="21"/>
          <w:szCs w:val="21"/>
          <w:vertAlign w:val="subscript"/>
        </w:rPr>
        <w:t>i</w:t>
      </w:r>
      <w:r>
        <w:rPr>
          <w:rFonts w:ascii="Times New Roman" w:hAnsi="Times New Roman" w:cs="Times New Roman"/>
          <w:sz w:val="21"/>
          <w:szCs w:val="21"/>
        </w:rPr>
        <w:t xml:space="preserve"> is the number of adjacent nodes of node </w:t>
      </w:r>
      <w:r>
        <w:rPr>
          <w:rFonts w:ascii="Times New Roman" w:hAnsi="Times New Roman" w:cs="Times New Roman"/>
          <w:i/>
          <w:sz w:val="21"/>
          <w:szCs w:val="21"/>
        </w:rPr>
        <w:t>v</w:t>
      </w:r>
      <w:r>
        <w:rPr>
          <w:rFonts w:ascii="Times New Roman" w:hAnsi="Times New Roman" w:cs="Times New Roman"/>
          <w:i/>
          <w:sz w:val="21"/>
          <w:szCs w:val="21"/>
          <w:vertAlign w:val="subscript"/>
        </w:rPr>
        <w:t>i</w:t>
      </w:r>
      <w:r>
        <w:rPr>
          <w:rFonts w:ascii="Times New Roman" w:hAnsi="Times New Roman" w:cs="Times New Roman"/>
          <w:sz w:val="21"/>
          <w:szCs w:val="21"/>
        </w:rPr>
        <w:t>.</w:t>
      </w:r>
      <w:r>
        <w:rPr>
          <w:rFonts w:ascii="Times New Roman" w:hAnsi="Times New Roman" w:cs="Times New Roman"/>
          <w:kern w:val="0"/>
          <w:sz w:val="21"/>
          <w:szCs w:val="21"/>
        </w:rPr>
        <w:t>. 1</w:t>
      </w:r>
      <w:proofErr w:type="gramStart"/>
      <w:r>
        <w:rPr>
          <w:rFonts w:ascii="Times New Roman" w:hAnsi="Times New Roman" w:cs="Times New Roman"/>
          <w:kern w:val="0"/>
          <w:sz w:val="21"/>
          <w:szCs w:val="21"/>
        </w:rPr>
        <w:t>/[</w:t>
      </w:r>
      <w:proofErr w:type="gramEnd"/>
      <w:r>
        <w:rPr>
          <w:rFonts w:ascii="Times New Roman" w:hAnsi="Times New Roman" w:cs="Times New Roman"/>
          <w:i/>
          <w:kern w:val="0"/>
          <w:sz w:val="21"/>
          <w:szCs w:val="21"/>
        </w:rPr>
        <w:t>n</w:t>
      </w:r>
      <w:r>
        <w:rPr>
          <w:rFonts w:ascii="Times New Roman" w:hAnsi="Times New Roman" w:cs="Times New Roman"/>
          <w:b/>
          <w:kern w:val="0"/>
          <w:sz w:val="21"/>
          <w:szCs w:val="21"/>
          <w:vertAlign w:val="superscript"/>
        </w:rPr>
        <w:t>.</w:t>
      </w:r>
      <w:r>
        <w:rPr>
          <w:rFonts w:ascii="Times New Roman" w:hAnsi="Times New Roman" w:cs="Times New Roman"/>
          <w:i/>
          <w:sz w:val="21"/>
          <w:szCs w:val="21"/>
        </w:rPr>
        <w:t>l</w:t>
      </w:r>
      <w:r>
        <w:rPr>
          <w:rFonts w:ascii="Times New Roman" w:hAnsi="Times New Roman" w:cs="Times New Roman"/>
          <w:sz w:val="21"/>
          <w:szCs w:val="21"/>
        </w:rPr>
        <w:t>(</w:t>
      </w:r>
      <w:r>
        <w:rPr>
          <w:rFonts w:ascii="Times New Roman" w:hAnsi="Times New Roman" w:cs="Times New Roman"/>
          <w:i/>
          <w:sz w:val="21"/>
          <w:szCs w:val="21"/>
        </w:rPr>
        <w:t>G</w:t>
      </w:r>
      <w:r>
        <w:rPr>
          <w:rFonts w:ascii="Times New Roman" w:hAnsi="Times New Roman" w:cs="Times New Roman"/>
          <w:sz w:val="21"/>
          <w:szCs w:val="21"/>
        </w:rPr>
        <w:t>)] and 1/[(</w:t>
      </w:r>
      <w:r>
        <w:rPr>
          <w:rFonts w:ascii="Times New Roman" w:hAnsi="Times New Roman" w:cs="Times New Roman"/>
          <w:i/>
          <w:sz w:val="21"/>
          <w:szCs w:val="21"/>
        </w:rPr>
        <w:t>n</w:t>
      </w:r>
      <w:r>
        <w:rPr>
          <w:rFonts w:ascii="Times New Roman" w:hAnsi="Times New Roman" w:cs="Times New Roman"/>
          <w:sz w:val="21"/>
          <w:szCs w:val="21"/>
        </w:rPr>
        <w:t>-</w:t>
      </w:r>
      <w:r>
        <w:rPr>
          <w:rFonts w:ascii="Times New Roman" w:hAnsi="Times New Roman" w:cs="Times New Roman"/>
          <w:i/>
          <w:sz w:val="21"/>
          <w:szCs w:val="21"/>
        </w:rPr>
        <w:t>k</w:t>
      </w:r>
      <w:r>
        <w:rPr>
          <w:rFonts w:ascii="Times New Roman" w:hAnsi="Times New Roman" w:cs="Times New Roman"/>
          <w:i/>
          <w:sz w:val="21"/>
          <w:szCs w:val="21"/>
          <w:vertAlign w:val="subscript"/>
        </w:rPr>
        <w:t>i</w:t>
      </w:r>
      <w:r>
        <w:rPr>
          <w:rFonts w:ascii="Times New Roman" w:hAnsi="Times New Roman" w:cs="Times New Roman"/>
          <w:sz w:val="21"/>
          <w:szCs w:val="21"/>
        </w:rPr>
        <w:t>)</w:t>
      </w:r>
      <w:r>
        <w:rPr>
          <w:rFonts w:ascii="Times New Roman" w:hAnsi="Times New Roman" w:cs="Times New Roman"/>
          <w:b/>
          <w:sz w:val="21"/>
          <w:szCs w:val="21"/>
          <w:vertAlign w:val="superscript"/>
        </w:rPr>
        <w:t>.</w:t>
      </w:r>
      <w:r>
        <w:rPr>
          <w:rFonts w:ascii="Times New Roman" w:hAnsi="Times New Roman" w:cs="Times New Roman"/>
          <w:i/>
          <w:sz w:val="21"/>
          <w:szCs w:val="21"/>
        </w:rPr>
        <w:t>l</w:t>
      </w:r>
      <w:r>
        <w:rPr>
          <w:rFonts w:ascii="Times New Roman" w:hAnsi="Times New Roman" w:cs="Times New Roman"/>
          <w:sz w:val="21"/>
          <w:szCs w:val="21"/>
        </w:rPr>
        <w:t>(</w:t>
      </w:r>
      <w:r>
        <w:rPr>
          <w:rFonts w:ascii="Times New Roman" w:hAnsi="Times New Roman" w:cs="Times New Roman"/>
          <w:i/>
          <w:sz w:val="21"/>
          <w:szCs w:val="21"/>
        </w:rPr>
        <w:t>G</w:t>
      </w:r>
      <w:r>
        <w:rPr>
          <w:rFonts w:ascii="Times New Roman" w:hAnsi="Times New Roman" w:cs="Times New Roman"/>
          <w:sz w:val="21"/>
          <w:szCs w:val="21"/>
        </w:rPr>
        <w:t>*</w:t>
      </w:r>
      <w:r>
        <w:rPr>
          <w:rFonts w:ascii="Times New Roman" w:hAnsi="Times New Roman" w:cs="Times New Roman"/>
          <w:i/>
          <w:sz w:val="21"/>
          <w:szCs w:val="21"/>
        </w:rPr>
        <w:t>v</w:t>
      </w:r>
      <w:r>
        <w:rPr>
          <w:rFonts w:ascii="Times New Roman" w:hAnsi="Times New Roman" w:cs="Times New Roman"/>
          <w:i/>
          <w:sz w:val="21"/>
          <w:szCs w:val="21"/>
          <w:vertAlign w:val="subscript"/>
        </w:rPr>
        <w:t>i</w:t>
      </w:r>
      <w:r>
        <w:rPr>
          <w:rFonts w:ascii="Times New Roman" w:hAnsi="Times New Roman" w:cs="Times New Roman"/>
          <w:sz w:val="21"/>
          <w:szCs w:val="21"/>
        </w:rPr>
        <w:t xml:space="preserve">)] are the </w:t>
      </w:r>
      <w:bookmarkStart w:id="552" w:name="OLE_LINK41"/>
      <w:bookmarkStart w:id="553" w:name="OLE_LINK42"/>
      <w:r>
        <w:rPr>
          <w:rFonts w:ascii="Times New Roman" w:hAnsi="Times New Roman" w:cs="Times New Roman"/>
          <w:sz w:val="21"/>
          <w:szCs w:val="21"/>
        </w:rPr>
        <w:t>agglomeration</w:t>
      </w:r>
      <w:bookmarkEnd w:id="552"/>
      <w:bookmarkEnd w:id="553"/>
      <w:ins w:id="554" w:author="Editor" w:date="2016-02-11T09:52:00Z">
        <w:r>
          <w:rPr>
            <w:rFonts w:ascii="Times New Roman" w:hAnsi="Times New Roman" w:cs="Times New Roman"/>
            <w:sz w:val="21"/>
            <w:szCs w:val="21"/>
          </w:rPr>
          <w:t>s</w:t>
        </w:r>
      </w:ins>
      <w:r>
        <w:rPr>
          <w:rFonts w:ascii="Times New Roman" w:hAnsi="Times New Roman" w:cs="Times New Roman"/>
          <w:sz w:val="21"/>
          <w:szCs w:val="21"/>
        </w:rPr>
        <w:t xml:space="preserve"> of network</w:t>
      </w:r>
      <w:ins w:id="555" w:author="Editor" w:date="2016-02-11T09:52:00Z">
        <w:r>
          <w:rPr>
            <w:rFonts w:ascii="Times New Roman" w:hAnsi="Times New Roman" w:cs="Times New Roman"/>
            <w:sz w:val="21"/>
            <w:szCs w:val="21"/>
          </w:rPr>
          <w:t>s</w:t>
        </w:r>
      </w:ins>
      <w:r>
        <w:rPr>
          <w:rFonts w:ascii="Times New Roman" w:hAnsi="Times New Roman" w:cs="Times New Roman"/>
          <w:sz w:val="21"/>
          <w:szCs w:val="21"/>
        </w:rPr>
        <w:t xml:space="preserve"> </w:t>
      </w:r>
      <w:r>
        <w:rPr>
          <w:rFonts w:ascii="Times New Roman" w:hAnsi="Times New Roman" w:cs="Times New Roman"/>
          <w:i/>
          <w:sz w:val="21"/>
          <w:szCs w:val="21"/>
        </w:rPr>
        <w:t>G</w:t>
      </w:r>
      <w:r>
        <w:rPr>
          <w:rFonts w:ascii="Times New Roman" w:hAnsi="Times New Roman" w:cs="Times New Roman"/>
          <w:sz w:val="21"/>
          <w:szCs w:val="21"/>
        </w:rPr>
        <w:t xml:space="preserve"> and </w:t>
      </w:r>
      <w:r>
        <w:rPr>
          <w:rFonts w:ascii="Times New Roman" w:hAnsi="Times New Roman" w:cs="Times New Roman"/>
          <w:i/>
          <w:sz w:val="21"/>
          <w:szCs w:val="21"/>
        </w:rPr>
        <w:t>G</w:t>
      </w:r>
      <w:r>
        <w:rPr>
          <w:rFonts w:ascii="Times New Roman" w:hAnsi="Times New Roman" w:cs="Times New Roman"/>
          <w:sz w:val="21"/>
          <w:szCs w:val="21"/>
        </w:rPr>
        <w:t>*</w:t>
      </w:r>
      <w:r>
        <w:rPr>
          <w:rFonts w:ascii="Times New Roman" w:hAnsi="Times New Roman" w:cs="Times New Roman"/>
          <w:i/>
          <w:sz w:val="21"/>
          <w:szCs w:val="21"/>
        </w:rPr>
        <w:t>v</w:t>
      </w:r>
      <w:r>
        <w:rPr>
          <w:rFonts w:ascii="Times New Roman" w:hAnsi="Times New Roman" w:cs="Times New Roman"/>
          <w:i/>
          <w:sz w:val="21"/>
          <w:szCs w:val="21"/>
          <w:vertAlign w:val="subscript"/>
        </w:rPr>
        <w:t>i</w:t>
      </w:r>
      <w:ins w:id="556" w:author="Editor" w:date="2016-02-11T09:52:00Z">
        <w:r>
          <w:rPr>
            <w:rFonts w:ascii="Times New Roman" w:hAnsi="Times New Roman" w:cs="Times New Roman"/>
            <w:sz w:val="21"/>
            <w:szCs w:val="21"/>
          </w:rPr>
          <w:t>,</w:t>
        </w:r>
      </w:ins>
      <w:r>
        <w:rPr>
          <w:rFonts w:ascii="Times New Roman" w:hAnsi="Times New Roman" w:cs="Times New Roman"/>
          <w:sz w:val="21"/>
          <w:szCs w:val="21"/>
        </w:rPr>
        <w:t xml:space="preserve"> respectively</w:t>
      </w:r>
      <w:bookmarkStart w:id="557" w:name="OLE_LINK28"/>
      <w:bookmarkStart w:id="558" w:name="OLE_LINK29"/>
      <w:r>
        <w:rPr>
          <w:rFonts w:ascii="Times New Roman" w:hAnsi="Times New Roman" w:cs="Times New Roman"/>
          <w:sz w:val="21"/>
          <w:szCs w:val="21"/>
        </w:rPr>
        <w:t>.</w:t>
      </w:r>
      <w:r>
        <w:rPr>
          <w:rFonts w:ascii="Times New Roman" w:hAnsi="Times New Roman" w:cs="Times New Roman"/>
          <w:i/>
          <w:sz w:val="21"/>
          <w:szCs w:val="21"/>
        </w:rPr>
        <w:t xml:space="preserve"> </w:t>
      </w:r>
      <w:bookmarkEnd w:id="557"/>
      <w:bookmarkEnd w:id="558"/>
      <w:r>
        <w:rPr>
          <w:rFonts w:ascii="Times New Roman" w:hAnsi="Times New Roman" w:cs="Times New Roman"/>
          <w:position w:val="-28"/>
          <w:sz w:val="21"/>
          <w:szCs w:val="21"/>
        </w:rPr>
        <w:object w:dxaOrig="2220" w:dyaOrig="499">
          <v:shape id="_x0000_i1029" type="#_x0000_t75" style="width:110.25pt;height:25.15pt" o:ole="">
            <v:imagedata r:id="rId18" o:title=""/>
          </v:shape>
          <o:OLEObject Type="Embed" ProgID="Equation.DSMT4" ShapeID="_x0000_i1029" DrawAspect="Content" ObjectID="_1517292098" r:id="rId19"/>
        </w:object>
      </w:r>
      <w:r>
        <w:rPr>
          <w:rFonts w:ascii="Times New Roman" w:hAnsi="Times New Roman" w:cs="Times New Roman"/>
          <w:sz w:val="21"/>
          <w:szCs w:val="21"/>
        </w:rPr>
        <w:t xml:space="preserve"> </w:t>
      </w:r>
      <w:proofErr w:type="gramStart"/>
      <w:r>
        <w:rPr>
          <w:rFonts w:ascii="Times New Roman" w:hAnsi="Times New Roman" w:cs="Times New Roman"/>
          <w:sz w:val="21"/>
          <w:szCs w:val="21"/>
        </w:rPr>
        <w:t>is</w:t>
      </w:r>
      <w:proofErr w:type="gramEnd"/>
      <w:r>
        <w:rPr>
          <w:rFonts w:ascii="Times New Roman" w:hAnsi="Times New Roman" w:cs="Times New Roman"/>
          <w:sz w:val="21"/>
          <w:szCs w:val="21"/>
        </w:rPr>
        <w:t xml:space="preserve"> the average path length of </w:t>
      </w:r>
      <w:r>
        <w:rPr>
          <w:rFonts w:ascii="Times New Roman" w:hAnsi="Times New Roman" w:cs="Times New Roman"/>
          <w:i/>
          <w:sz w:val="21"/>
          <w:szCs w:val="21"/>
        </w:rPr>
        <w:t>G</w:t>
      </w:r>
      <w:r>
        <w:rPr>
          <w:rFonts w:ascii="Times New Roman" w:hAnsi="Times New Roman" w:cs="Times New Roman"/>
          <w:sz w:val="21"/>
          <w:szCs w:val="21"/>
        </w:rPr>
        <w:t xml:space="preserve">, </w:t>
      </w:r>
      <w:ins w:id="559" w:author="Editor" w:date="2016-02-11T09:52:00Z">
        <w:r>
          <w:rPr>
            <w:rFonts w:ascii="Times New Roman" w:hAnsi="Times New Roman" w:cs="Times New Roman"/>
            <w:sz w:val="21"/>
            <w:szCs w:val="21"/>
          </w:rPr>
          <w:t xml:space="preserve">and </w:t>
        </w:r>
      </w:ins>
      <w:r>
        <w:rPr>
          <w:rFonts w:ascii="Times New Roman" w:hAnsi="Times New Roman" w:cs="Times New Roman"/>
          <w:i/>
          <w:sz w:val="21"/>
          <w:szCs w:val="21"/>
        </w:rPr>
        <w:t>d</w:t>
      </w:r>
      <w:r>
        <w:rPr>
          <w:rFonts w:ascii="Times New Roman" w:hAnsi="Times New Roman" w:cs="Times New Roman"/>
          <w:i/>
          <w:sz w:val="21"/>
          <w:szCs w:val="21"/>
          <w:vertAlign w:val="subscript"/>
        </w:rPr>
        <w:t>s</w:t>
      </w:r>
      <w:r>
        <w:rPr>
          <w:rFonts w:ascii="Times New Roman" w:hAnsi="Times New Roman" w:cs="Times New Roman" w:hint="eastAsia"/>
          <w:sz w:val="21"/>
          <w:szCs w:val="21"/>
          <w:vertAlign w:val="subscript"/>
        </w:rPr>
        <w:t>→</w:t>
      </w:r>
      <w:r>
        <w:rPr>
          <w:rFonts w:ascii="Times New Roman" w:hAnsi="Times New Roman" w:cs="Times New Roman"/>
          <w:i/>
          <w:sz w:val="21"/>
          <w:szCs w:val="21"/>
          <w:vertAlign w:val="subscript"/>
        </w:rPr>
        <w:t>j</w:t>
      </w:r>
      <w:r>
        <w:rPr>
          <w:rFonts w:ascii="Times New Roman" w:hAnsi="Times New Roman" w:cs="Times New Roman"/>
          <w:sz w:val="21"/>
          <w:szCs w:val="21"/>
        </w:rPr>
        <w:t xml:space="preserve"> is the length of </w:t>
      </w:r>
      <w:ins w:id="560" w:author="Editor" w:date="2016-02-11T09:52:00Z">
        <w:r>
          <w:rPr>
            <w:rFonts w:ascii="Times New Roman" w:hAnsi="Times New Roman" w:cs="Times New Roman"/>
            <w:sz w:val="21"/>
            <w:szCs w:val="21"/>
          </w:rPr>
          <w:t xml:space="preserve">the </w:t>
        </w:r>
      </w:ins>
      <w:r>
        <w:rPr>
          <w:rFonts w:ascii="Times New Roman" w:hAnsi="Times New Roman" w:cs="Times New Roman"/>
          <w:sz w:val="21"/>
          <w:szCs w:val="21"/>
        </w:rPr>
        <w:t xml:space="preserve">shortest path from node </w:t>
      </w:r>
      <w:r>
        <w:rPr>
          <w:rFonts w:ascii="Times New Roman" w:hAnsi="Times New Roman" w:cs="Times New Roman"/>
          <w:i/>
          <w:sz w:val="21"/>
          <w:szCs w:val="21"/>
        </w:rPr>
        <w:t>v</w:t>
      </w:r>
      <w:r>
        <w:rPr>
          <w:rFonts w:ascii="Times New Roman" w:hAnsi="Times New Roman" w:cs="Times New Roman"/>
          <w:i/>
          <w:sz w:val="21"/>
          <w:szCs w:val="21"/>
          <w:vertAlign w:val="subscript"/>
        </w:rPr>
        <w:t>s</w:t>
      </w:r>
      <w:r>
        <w:rPr>
          <w:rFonts w:ascii="Times New Roman" w:hAnsi="Times New Roman" w:cs="Times New Roman"/>
          <w:sz w:val="21"/>
          <w:szCs w:val="21"/>
        </w:rPr>
        <w:t xml:space="preserve"> to </w:t>
      </w:r>
      <w:r>
        <w:rPr>
          <w:rFonts w:ascii="Times New Roman" w:hAnsi="Times New Roman" w:cs="Times New Roman"/>
          <w:i/>
          <w:sz w:val="21"/>
          <w:szCs w:val="21"/>
        </w:rPr>
        <w:t>v</w:t>
      </w:r>
      <w:r>
        <w:rPr>
          <w:rFonts w:ascii="Times New Roman" w:hAnsi="Times New Roman" w:cs="Times New Roman"/>
          <w:i/>
          <w:sz w:val="21"/>
          <w:szCs w:val="21"/>
          <w:vertAlign w:val="subscript"/>
        </w:rPr>
        <w:t>j</w:t>
      </w:r>
      <w:bookmarkStart w:id="561" w:name="OLE_LINK46"/>
      <w:bookmarkStart w:id="562" w:name="OLE_LINK48"/>
      <w:ins w:id="563" w:author="Editor" w:date="2016-02-11T09:52:00Z">
        <w:r>
          <w:rPr>
            <w:rFonts w:ascii="Times New Roman" w:hAnsi="Times New Roman" w:cs="Times New Roman"/>
            <w:sz w:val="21"/>
            <w:szCs w:val="21"/>
          </w:rPr>
          <w:t>.</w:t>
        </w:r>
      </w:ins>
      <w:del w:id="564" w:author="Editor" w:date="2016-02-11T09:52:00Z">
        <w:r>
          <w:rPr>
            <w:rFonts w:ascii="Times New Roman" w:hAnsi="Times New Roman" w:cs="Times New Roman"/>
            <w:sz w:val="21"/>
            <w:szCs w:val="21"/>
          </w:rPr>
          <w:delText>,</w:delText>
        </w:r>
      </w:del>
      <w:r>
        <w:rPr>
          <w:rFonts w:ascii="Times New Roman" w:hAnsi="Times New Roman" w:cs="Times New Roman"/>
          <w:sz w:val="21"/>
          <w:szCs w:val="21"/>
        </w:rPr>
        <w:t xml:space="preserve"> </w:t>
      </w:r>
      <w:del w:id="565" w:author="Editor" w:date="2016-02-11T09:52:00Z">
        <w:r>
          <w:rPr>
            <w:rFonts w:ascii="Times New Roman" w:hAnsi="Times New Roman" w:cs="Times New Roman"/>
            <w:sz w:val="21"/>
            <w:szCs w:val="21"/>
          </w:rPr>
          <w:delText>t</w:delText>
        </w:r>
      </w:del>
      <w:ins w:id="566" w:author="Editor" w:date="2016-02-11T09:52:00Z">
        <w:r>
          <w:rPr>
            <w:rFonts w:ascii="Times New Roman" w:hAnsi="Times New Roman" w:cs="Times New Roman"/>
            <w:sz w:val="21"/>
            <w:szCs w:val="21"/>
          </w:rPr>
          <w:t>T</w:t>
        </w:r>
      </w:ins>
      <w:r>
        <w:rPr>
          <w:rFonts w:ascii="Times New Roman" w:hAnsi="Times New Roman" w:cs="Times New Roman"/>
          <w:sz w:val="21"/>
          <w:szCs w:val="21"/>
        </w:rPr>
        <w:t>he length of arcs in G is determined by the geograph</w:t>
      </w:r>
      <w:ins w:id="567" w:author="Editor" w:date="2016-02-11T09:53:00Z">
        <w:r>
          <w:rPr>
            <w:rFonts w:ascii="Times New Roman" w:hAnsi="Times New Roman" w:cs="Times New Roman"/>
            <w:sz w:val="21"/>
            <w:szCs w:val="21"/>
          </w:rPr>
          <w:t>ical</w:t>
        </w:r>
      </w:ins>
      <w:del w:id="568" w:author="Editor" w:date="2016-02-11T09:53:00Z">
        <w:r>
          <w:rPr>
            <w:rFonts w:ascii="Times New Roman" w:hAnsi="Times New Roman" w:cs="Times New Roman"/>
            <w:sz w:val="21"/>
            <w:szCs w:val="21"/>
          </w:rPr>
          <w:delText>y</w:delText>
        </w:r>
      </w:del>
      <w:r>
        <w:rPr>
          <w:rFonts w:ascii="Times New Roman" w:hAnsi="Times New Roman" w:cs="Times New Roman"/>
          <w:sz w:val="21"/>
          <w:szCs w:val="21"/>
        </w:rPr>
        <w:t xml:space="preserve"> length of </w:t>
      </w:r>
      <w:ins w:id="569" w:author="Editor" w:date="2016-02-11T09:52:00Z">
        <w:r>
          <w:rPr>
            <w:rFonts w:ascii="Times New Roman" w:hAnsi="Times New Roman" w:cs="Times New Roman"/>
            <w:sz w:val="21"/>
            <w:szCs w:val="21"/>
          </w:rPr>
          <w:t xml:space="preserve">the </w:t>
        </w:r>
      </w:ins>
      <w:r>
        <w:rPr>
          <w:rFonts w:ascii="Times New Roman" w:hAnsi="Times New Roman" w:cs="Times New Roman"/>
          <w:sz w:val="21"/>
          <w:szCs w:val="21"/>
        </w:rPr>
        <w:t>pipelines.</w:t>
      </w:r>
      <w:bookmarkEnd w:id="561"/>
      <w:bookmarkEnd w:id="562"/>
      <w:r>
        <w:rPr>
          <w:rFonts w:ascii="Times New Roman" w:hAnsi="Times New Roman" w:cs="Times New Roman"/>
          <w:sz w:val="21"/>
          <w:szCs w:val="21"/>
        </w:rPr>
        <w:t xml:space="preserve"> </w:t>
      </w:r>
      <w:r>
        <w:rPr>
          <w:rFonts w:ascii="Times New Roman" w:hAnsi="Times New Roman" w:cs="Times New Roman"/>
          <w:kern w:val="0"/>
          <w:sz w:val="21"/>
          <w:szCs w:val="21"/>
        </w:rPr>
        <w:t xml:space="preserve">The aggregation of </w:t>
      </w:r>
      <w:r>
        <w:rPr>
          <w:rFonts w:ascii="Times New Roman" w:hAnsi="Times New Roman" w:cs="Times New Roman"/>
          <w:i/>
          <w:kern w:val="0"/>
          <w:sz w:val="21"/>
          <w:szCs w:val="21"/>
        </w:rPr>
        <w:t>G</w:t>
      </w:r>
      <w:r>
        <w:rPr>
          <w:rFonts w:ascii="Times New Roman" w:hAnsi="Times New Roman" w:cs="Times New Roman"/>
          <w:kern w:val="0"/>
          <w:sz w:val="21"/>
          <w:szCs w:val="21"/>
        </w:rPr>
        <w:t xml:space="preserve"> by node</w:t>
      </w:r>
      <w:r>
        <w:rPr>
          <w:rFonts w:ascii="Times New Roman" w:hAnsi="Times New Roman" w:cs="Times New Roman"/>
          <w:i/>
          <w:kern w:val="0"/>
          <w:sz w:val="21"/>
          <w:szCs w:val="21"/>
        </w:rPr>
        <w:t xml:space="preserve"> </w:t>
      </w:r>
      <w:proofErr w:type="gramStart"/>
      <w:r>
        <w:rPr>
          <w:rFonts w:ascii="Times New Roman" w:hAnsi="Times New Roman" w:cs="Times New Roman"/>
          <w:i/>
          <w:kern w:val="0"/>
          <w:sz w:val="21"/>
          <w:szCs w:val="21"/>
        </w:rPr>
        <w:t>v</w:t>
      </w:r>
      <w:r>
        <w:rPr>
          <w:rFonts w:ascii="Times New Roman" w:hAnsi="Times New Roman" w:cs="Times New Roman"/>
          <w:i/>
          <w:kern w:val="0"/>
          <w:sz w:val="21"/>
          <w:szCs w:val="21"/>
          <w:vertAlign w:val="subscript"/>
        </w:rPr>
        <w:t>i</w:t>
      </w:r>
      <w:proofErr w:type="gramEnd"/>
      <w:r>
        <w:rPr>
          <w:rFonts w:ascii="Times New Roman" w:hAnsi="Times New Roman" w:cs="Times New Roman"/>
          <w:kern w:val="0"/>
          <w:sz w:val="21"/>
          <w:szCs w:val="21"/>
        </w:rPr>
        <w:t xml:space="preserve"> is conducted by mix</w:t>
      </w:r>
      <w:ins w:id="570" w:author="Editor" w:date="2016-02-11T09:53:00Z">
        <w:r>
          <w:rPr>
            <w:rFonts w:ascii="Times New Roman" w:hAnsi="Times New Roman" w:cs="Times New Roman"/>
            <w:kern w:val="0"/>
            <w:sz w:val="21"/>
            <w:szCs w:val="21"/>
          </w:rPr>
          <w:t>ing</w:t>
        </w:r>
      </w:ins>
      <w:r>
        <w:rPr>
          <w:rFonts w:ascii="Times New Roman" w:hAnsi="Times New Roman" w:cs="Times New Roman"/>
          <w:kern w:val="0"/>
          <w:sz w:val="21"/>
          <w:szCs w:val="21"/>
        </w:rPr>
        <w:t xml:space="preserve"> all of its adjacent nodes and arcs within node </w:t>
      </w:r>
      <w:r>
        <w:rPr>
          <w:rFonts w:ascii="Times New Roman" w:hAnsi="Times New Roman" w:cs="Times New Roman"/>
          <w:i/>
          <w:kern w:val="0"/>
          <w:sz w:val="21"/>
          <w:szCs w:val="21"/>
        </w:rPr>
        <w:t>v</w:t>
      </w:r>
      <w:r>
        <w:rPr>
          <w:rFonts w:ascii="Times New Roman" w:hAnsi="Times New Roman" w:cs="Times New Roman"/>
          <w:i/>
          <w:kern w:val="0"/>
          <w:sz w:val="21"/>
          <w:szCs w:val="21"/>
          <w:vertAlign w:val="subscript"/>
        </w:rPr>
        <w:t>i</w:t>
      </w:r>
      <w:r>
        <w:rPr>
          <w:rFonts w:ascii="Times New Roman" w:hAnsi="Times New Roman" w:cs="Times New Roman"/>
          <w:kern w:val="0"/>
          <w:sz w:val="21"/>
          <w:szCs w:val="21"/>
        </w:rPr>
        <w:t xml:space="preserve">. In the </w:t>
      </w:r>
      <w:r>
        <w:rPr>
          <w:rFonts w:ascii="Times New Roman" w:hAnsi="Times New Roman" w:cs="Times New Roman"/>
          <w:sz w:val="21"/>
          <w:szCs w:val="21"/>
        </w:rPr>
        <w:t>topology</w:t>
      </w:r>
      <w:r>
        <w:rPr>
          <w:rFonts w:ascii="Times New Roman" w:hAnsi="Times New Roman" w:cs="Times New Roman"/>
          <w:i/>
          <w:sz w:val="21"/>
          <w:szCs w:val="21"/>
        </w:rPr>
        <w:t xml:space="preserve"> </w:t>
      </w:r>
      <w:r>
        <w:rPr>
          <w:rFonts w:ascii="Times New Roman" w:hAnsi="Times New Roman" w:cs="Times New Roman"/>
          <w:sz w:val="21"/>
          <w:szCs w:val="21"/>
        </w:rPr>
        <w:t>of</w:t>
      </w:r>
      <w:r>
        <w:rPr>
          <w:rFonts w:ascii="Times New Roman" w:hAnsi="Times New Roman" w:cs="Times New Roman"/>
          <w:i/>
          <w:sz w:val="21"/>
          <w:szCs w:val="21"/>
        </w:rPr>
        <w:t xml:space="preserve"> </w:t>
      </w:r>
      <w:bookmarkStart w:id="571" w:name="OLE_LINK134"/>
      <w:bookmarkStart w:id="572" w:name="OLE_LINK135"/>
      <w:r>
        <w:rPr>
          <w:rFonts w:ascii="Times New Roman" w:hAnsi="Times New Roman" w:cs="Times New Roman"/>
          <w:i/>
          <w:sz w:val="21"/>
          <w:szCs w:val="21"/>
        </w:rPr>
        <w:t>G</w:t>
      </w:r>
      <w:r>
        <w:rPr>
          <w:rFonts w:ascii="Times New Roman" w:hAnsi="Times New Roman" w:cs="Times New Roman"/>
          <w:sz w:val="21"/>
          <w:szCs w:val="21"/>
        </w:rPr>
        <w:t>*</w:t>
      </w:r>
      <w:proofErr w:type="gramStart"/>
      <w:r>
        <w:rPr>
          <w:rFonts w:ascii="Times New Roman" w:hAnsi="Times New Roman" w:cs="Times New Roman"/>
          <w:i/>
          <w:sz w:val="21"/>
          <w:szCs w:val="21"/>
        </w:rPr>
        <w:t>v</w:t>
      </w:r>
      <w:r>
        <w:rPr>
          <w:rFonts w:ascii="Times New Roman" w:hAnsi="Times New Roman" w:cs="Times New Roman"/>
          <w:i/>
          <w:sz w:val="21"/>
          <w:szCs w:val="21"/>
          <w:vertAlign w:val="subscript"/>
        </w:rPr>
        <w:t>i</w:t>
      </w:r>
      <w:bookmarkEnd w:id="571"/>
      <w:bookmarkEnd w:id="572"/>
      <w:proofErr w:type="gramEnd"/>
      <w:r>
        <w:rPr>
          <w:rFonts w:ascii="Times New Roman" w:hAnsi="Times New Roman" w:cs="Times New Roman"/>
          <w:sz w:val="21"/>
          <w:szCs w:val="21"/>
        </w:rPr>
        <w:t xml:space="preserve">, </w:t>
      </w:r>
      <w:ins w:id="573" w:author="Editor" w:date="2016-02-11T09:53:00Z">
        <w:r>
          <w:rPr>
            <w:rFonts w:ascii="Times New Roman" w:hAnsi="Times New Roman" w:cs="Times New Roman"/>
            <w:sz w:val="21"/>
            <w:szCs w:val="21"/>
          </w:rPr>
          <w:t xml:space="preserve">the </w:t>
        </w:r>
      </w:ins>
      <w:r>
        <w:rPr>
          <w:rFonts w:ascii="Times New Roman" w:hAnsi="Times New Roman" w:cs="Times New Roman"/>
          <w:sz w:val="21"/>
          <w:szCs w:val="21"/>
        </w:rPr>
        <w:t xml:space="preserve">adjacent nodes and arcs of </w:t>
      </w:r>
      <w:r>
        <w:rPr>
          <w:rFonts w:ascii="Times New Roman" w:hAnsi="Times New Roman" w:cs="Times New Roman"/>
          <w:i/>
          <w:kern w:val="0"/>
          <w:sz w:val="21"/>
          <w:szCs w:val="21"/>
        </w:rPr>
        <w:t>v</w:t>
      </w:r>
      <w:r>
        <w:rPr>
          <w:rFonts w:ascii="Times New Roman" w:hAnsi="Times New Roman" w:cs="Times New Roman"/>
          <w:i/>
          <w:kern w:val="0"/>
          <w:sz w:val="21"/>
          <w:szCs w:val="21"/>
          <w:vertAlign w:val="subscript"/>
        </w:rPr>
        <w:t>i</w:t>
      </w:r>
      <w:r>
        <w:rPr>
          <w:rFonts w:ascii="Times New Roman" w:hAnsi="Times New Roman" w:cs="Times New Roman"/>
          <w:sz w:val="21"/>
          <w:szCs w:val="21"/>
        </w:rPr>
        <w:t xml:space="preserve"> in G </w:t>
      </w:r>
      <w:del w:id="574" w:author="Editor" w:date="2016-02-11T09:53:00Z">
        <w:r>
          <w:rPr>
            <w:rFonts w:ascii="Times New Roman" w:hAnsi="Times New Roman" w:cs="Times New Roman"/>
            <w:sz w:val="21"/>
            <w:szCs w:val="21"/>
          </w:rPr>
          <w:delText xml:space="preserve">is </w:delText>
        </w:r>
      </w:del>
      <w:ins w:id="575" w:author="Editor" w:date="2016-02-11T09:53:00Z">
        <w:r>
          <w:rPr>
            <w:rFonts w:ascii="Times New Roman" w:hAnsi="Times New Roman" w:cs="Times New Roman"/>
            <w:sz w:val="21"/>
            <w:szCs w:val="21"/>
          </w:rPr>
          <w:t xml:space="preserve">are </w:t>
        </w:r>
      </w:ins>
      <w:r>
        <w:rPr>
          <w:rFonts w:ascii="Times New Roman" w:hAnsi="Times New Roman" w:cs="Times New Roman"/>
          <w:sz w:val="21"/>
          <w:szCs w:val="21"/>
        </w:rPr>
        <w:t xml:space="preserve">replaced by node </w:t>
      </w:r>
      <w:r>
        <w:rPr>
          <w:rFonts w:ascii="Times New Roman" w:hAnsi="Times New Roman" w:cs="Times New Roman"/>
          <w:i/>
          <w:kern w:val="0"/>
          <w:sz w:val="21"/>
          <w:szCs w:val="21"/>
        </w:rPr>
        <w:t>v</w:t>
      </w:r>
      <w:r>
        <w:rPr>
          <w:rFonts w:ascii="Times New Roman" w:hAnsi="Times New Roman" w:cs="Times New Roman"/>
          <w:i/>
          <w:kern w:val="0"/>
          <w:sz w:val="21"/>
          <w:szCs w:val="21"/>
          <w:vertAlign w:val="subscript"/>
        </w:rPr>
        <w:t>i</w:t>
      </w:r>
      <w:r>
        <w:rPr>
          <w:rFonts w:ascii="Times New Roman" w:hAnsi="Times New Roman" w:cs="Times New Roman"/>
          <w:sz w:val="21"/>
          <w:szCs w:val="21"/>
        </w:rPr>
        <w:t xml:space="preserve">, </w:t>
      </w:r>
      <w:ins w:id="576" w:author="Editor" w:date="2016-02-11T09:54:00Z">
        <w:r>
          <w:rPr>
            <w:rFonts w:ascii="Times New Roman" w:hAnsi="Times New Roman" w:cs="Times New Roman"/>
            <w:sz w:val="21"/>
            <w:szCs w:val="21"/>
          </w:rPr>
          <w:t xml:space="preserve">and the </w:t>
        </w:r>
      </w:ins>
      <w:r>
        <w:rPr>
          <w:rFonts w:ascii="Times New Roman" w:hAnsi="Times New Roman" w:cs="Times New Roman"/>
          <w:sz w:val="21"/>
          <w:szCs w:val="21"/>
        </w:rPr>
        <w:t xml:space="preserve">arcs connecting those adjacent nodes in G are converted into the adjacent arcs of node </w:t>
      </w:r>
      <w:r>
        <w:rPr>
          <w:rFonts w:ascii="Times New Roman" w:hAnsi="Times New Roman" w:cs="Times New Roman"/>
          <w:i/>
          <w:kern w:val="0"/>
          <w:sz w:val="21"/>
          <w:szCs w:val="21"/>
        </w:rPr>
        <w:t>v</w:t>
      </w:r>
      <w:r>
        <w:rPr>
          <w:rFonts w:ascii="Times New Roman" w:hAnsi="Times New Roman" w:cs="Times New Roman"/>
          <w:i/>
          <w:kern w:val="0"/>
          <w:sz w:val="21"/>
          <w:szCs w:val="21"/>
          <w:vertAlign w:val="subscript"/>
        </w:rPr>
        <w:t>i</w:t>
      </w:r>
      <w:r>
        <w:rPr>
          <w:rFonts w:ascii="Times New Roman" w:hAnsi="Times New Roman" w:cs="Times New Roman"/>
          <w:i/>
          <w:sz w:val="21"/>
          <w:szCs w:val="21"/>
        </w:rPr>
        <w:t xml:space="preserve"> </w:t>
      </w:r>
      <w:r>
        <w:rPr>
          <w:rFonts w:ascii="Times New Roman" w:hAnsi="Times New Roman" w:cs="Times New Roman"/>
          <w:sz w:val="21"/>
          <w:szCs w:val="21"/>
        </w:rPr>
        <w:t xml:space="preserve">in </w:t>
      </w:r>
      <w:r>
        <w:rPr>
          <w:rFonts w:ascii="Times New Roman" w:hAnsi="Times New Roman" w:cs="Times New Roman"/>
          <w:i/>
          <w:sz w:val="21"/>
          <w:szCs w:val="21"/>
        </w:rPr>
        <w:t>G</w:t>
      </w:r>
      <w:r>
        <w:rPr>
          <w:rFonts w:ascii="Times New Roman" w:hAnsi="Times New Roman" w:cs="Times New Roman"/>
          <w:sz w:val="21"/>
          <w:szCs w:val="21"/>
        </w:rPr>
        <w:t>*</w:t>
      </w:r>
      <w:r>
        <w:rPr>
          <w:rFonts w:ascii="Times New Roman" w:hAnsi="Times New Roman" w:cs="Times New Roman"/>
          <w:i/>
          <w:sz w:val="21"/>
          <w:szCs w:val="21"/>
        </w:rPr>
        <w:t>v</w:t>
      </w:r>
      <w:r>
        <w:rPr>
          <w:rFonts w:ascii="Times New Roman" w:hAnsi="Times New Roman" w:cs="Times New Roman"/>
          <w:i/>
          <w:sz w:val="21"/>
          <w:szCs w:val="21"/>
          <w:vertAlign w:val="subscript"/>
        </w:rPr>
        <w:t>i</w:t>
      </w:r>
      <w:r>
        <w:rPr>
          <w:rFonts w:ascii="Times New Roman" w:hAnsi="Times New Roman" w:cs="Times New Roman"/>
          <w:sz w:val="21"/>
          <w:szCs w:val="21"/>
        </w:rPr>
        <w:t xml:space="preserve">. </w:t>
      </w:r>
      <w:bookmarkStart w:id="577" w:name="OLE_LINK72"/>
      <w:bookmarkStart w:id="578" w:name="OLE_LINK76"/>
      <w:bookmarkStart w:id="579" w:name="OLE_LINK77"/>
      <w:bookmarkStart w:id="580" w:name="OLE_LINK65"/>
      <w:bookmarkStart w:id="581" w:name="OLE_LINK71"/>
      <w:r>
        <w:rPr>
          <w:rFonts w:ascii="Times New Roman" w:hAnsi="Times New Roman" w:cs="Times New Roman"/>
          <w:sz w:val="21"/>
          <w:szCs w:val="21"/>
        </w:rPr>
        <w:t xml:space="preserve">Fig. </w:t>
      </w:r>
      <w:r>
        <w:rPr>
          <w:rFonts w:ascii="Times New Roman" w:hAnsi="Times New Roman" w:cs="Times New Roman"/>
          <w:color w:val="0000FF"/>
          <w:sz w:val="21"/>
          <w:szCs w:val="21"/>
        </w:rPr>
        <w:t>6</w:t>
      </w:r>
      <w:r>
        <w:rPr>
          <w:rFonts w:ascii="Times New Roman" w:hAnsi="Times New Roman" w:cs="Times New Roman"/>
          <w:sz w:val="21"/>
          <w:szCs w:val="21"/>
        </w:rPr>
        <w:t xml:space="preserve"> presents </w:t>
      </w:r>
      <w:ins w:id="582" w:author="Editor" w:date="2016-02-11T09:54:00Z">
        <w:r>
          <w:rPr>
            <w:rFonts w:ascii="Times New Roman" w:hAnsi="Times New Roman" w:cs="Times New Roman"/>
            <w:sz w:val="21"/>
            <w:szCs w:val="21"/>
          </w:rPr>
          <w:t xml:space="preserve">a </w:t>
        </w:r>
      </w:ins>
      <w:r>
        <w:rPr>
          <w:rFonts w:ascii="Times New Roman" w:hAnsi="Times New Roman" w:cs="Times New Roman"/>
          <w:sz w:val="21"/>
          <w:szCs w:val="21"/>
        </w:rPr>
        <w:t>topolog</w:t>
      </w:r>
      <w:ins w:id="583" w:author="Editor" w:date="2016-02-11T09:54:00Z">
        <w:r>
          <w:rPr>
            <w:rFonts w:ascii="Times New Roman" w:hAnsi="Times New Roman" w:cs="Times New Roman"/>
            <w:sz w:val="21"/>
            <w:szCs w:val="21"/>
          </w:rPr>
          <w:t>ical</w:t>
        </w:r>
      </w:ins>
      <w:del w:id="584" w:author="Editor" w:date="2016-02-11T09:54:00Z">
        <w:r>
          <w:rPr>
            <w:rFonts w:ascii="Times New Roman" w:hAnsi="Times New Roman" w:cs="Times New Roman"/>
            <w:sz w:val="21"/>
            <w:szCs w:val="21"/>
          </w:rPr>
          <w:delText>y</w:delText>
        </w:r>
      </w:del>
      <w:r>
        <w:rPr>
          <w:rFonts w:ascii="Times New Roman" w:hAnsi="Times New Roman" w:cs="Times New Roman"/>
          <w:sz w:val="21"/>
          <w:szCs w:val="21"/>
        </w:rPr>
        <w:t xml:space="preserve"> illustration of </w:t>
      </w:r>
      <w:bookmarkStart w:id="585" w:name="OLE_LINK152"/>
      <w:bookmarkStart w:id="586" w:name="OLE_LINK153"/>
      <w:r>
        <w:rPr>
          <w:rFonts w:ascii="Times New Roman" w:hAnsi="Times New Roman" w:cs="Times New Roman"/>
          <w:i/>
          <w:sz w:val="21"/>
          <w:szCs w:val="21"/>
        </w:rPr>
        <w:t>G</w:t>
      </w:r>
      <w:r>
        <w:rPr>
          <w:rFonts w:ascii="Times New Roman" w:hAnsi="Times New Roman" w:cs="Times New Roman"/>
          <w:sz w:val="21"/>
          <w:szCs w:val="21"/>
        </w:rPr>
        <w:t>*</w:t>
      </w:r>
      <w:proofErr w:type="gramStart"/>
      <w:r>
        <w:rPr>
          <w:rFonts w:ascii="Times New Roman" w:hAnsi="Times New Roman" w:cs="Times New Roman"/>
          <w:i/>
          <w:sz w:val="21"/>
          <w:szCs w:val="21"/>
        </w:rPr>
        <w:t>v</w:t>
      </w:r>
      <w:r>
        <w:rPr>
          <w:rFonts w:ascii="Times New Roman" w:hAnsi="Times New Roman" w:cs="Times New Roman"/>
          <w:i/>
          <w:sz w:val="21"/>
          <w:szCs w:val="21"/>
          <w:vertAlign w:val="subscript"/>
        </w:rPr>
        <w:t>i</w:t>
      </w:r>
      <w:bookmarkEnd w:id="585"/>
      <w:bookmarkEnd w:id="586"/>
      <w:proofErr w:type="gramEnd"/>
      <w:r>
        <w:rPr>
          <w:rFonts w:ascii="Times New Roman" w:hAnsi="Times New Roman" w:cs="Times New Roman"/>
          <w:sz w:val="21"/>
          <w:szCs w:val="21"/>
        </w:rPr>
        <w:t xml:space="preserve"> based on the layout of the example WDS network.</w:t>
      </w:r>
    </w:p>
    <w:p>
      <w:pPr>
        <w:adjustRightInd w:val="0"/>
        <w:snapToGrid w:val="0"/>
        <w:jc w:val="center"/>
        <w:rPr>
          <w:rFonts w:ascii="Times New Roman" w:hAnsi="Times New Roman" w:cs="Times New Roman"/>
          <w:sz w:val="21"/>
          <w:szCs w:val="21"/>
        </w:rPr>
      </w:pPr>
      <w:r>
        <w:rPr>
          <w:color w:val="000000" w:themeColor="text1"/>
          <w:lang w:eastAsia="en-US"/>
        </w:rPr>
        <mc:AlternateContent>
          <mc:Choice Requires="wpc">
            <w:drawing>
              <wp:inline distT="0" distB="0" distL="0" distR="0">
                <wp:extent cx="1821872" cy="1468582"/>
                <wp:effectExtent l="0" t="0" r="0" b="0"/>
                <wp:docPr id="262" name="画布 2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4" name="文本框 234"/>
                        <wps:cNvSpPr txBox="1"/>
                        <wps:spPr>
                          <a:xfrm>
                            <a:off x="35631" y="39680"/>
                            <a:ext cx="221662" cy="221653"/>
                          </a:xfrm>
                          <a:prstGeom prst="rect">
                            <a:avLst/>
                          </a:prstGeom>
                          <a:noFill/>
                          <a:ln w="6350">
                            <a:noFill/>
                          </a:ln>
                          <a:effectLst/>
                        </wps:spPr>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35" name="文本框 235"/>
                        <wps:cNvSpPr txBox="1"/>
                        <wps:spPr>
                          <a:xfrm>
                            <a:off x="799332" y="642680"/>
                            <a:ext cx="221662" cy="221653"/>
                          </a:xfrm>
                          <a:prstGeom prst="rect">
                            <a:avLst/>
                          </a:prstGeom>
                          <a:noFill/>
                          <a:ln w="6350">
                            <a:noFill/>
                          </a:ln>
                          <a:effectLst/>
                        </wps:spPr>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36" name="文本框 236"/>
                        <wps:cNvSpPr txBox="1"/>
                        <wps:spPr>
                          <a:xfrm>
                            <a:off x="1552296" y="642016"/>
                            <a:ext cx="221662" cy="221653"/>
                          </a:xfrm>
                          <a:prstGeom prst="rect">
                            <a:avLst/>
                          </a:prstGeom>
                          <a:noFill/>
                          <a:ln w="6350">
                            <a:noFill/>
                          </a:ln>
                          <a:effectLst/>
                        </wps:spPr>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4</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37" name="文本框 237"/>
                        <wps:cNvSpPr txBox="1"/>
                        <wps:spPr>
                          <a:xfrm>
                            <a:off x="799332" y="1211250"/>
                            <a:ext cx="221662" cy="221653"/>
                          </a:xfrm>
                          <a:prstGeom prst="rect">
                            <a:avLst/>
                          </a:prstGeom>
                          <a:noFill/>
                          <a:ln w="6350">
                            <a:noFill/>
                          </a:ln>
                          <a:effectLst/>
                        </wps:spPr>
                        <wps:txbx>
                          <w:txbxContent>
                            <w:p>
                              <w:pPr>
                                <w:adjustRightInd w:val="0"/>
                                <w:snapToGrid w:val="0"/>
                                <w:jc w:val="center"/>
                                <w:rPr>
                                  <w:rFonts w:ascii="Times New Roman" w:hAnsi="Times New Roman" w:cs="Times New Roman"/>
                                  <w:sz w:val="21"/>
                                  <w:szCs w:val="21"/>
                                </w:rPr>
                              </w:pPr>
                              <w:r>
                                <w:rPr>
                                  <w:rFonts w:ascii="Times New Roman" w:hAnsi="Times New Roman" w:cs="Times New Roman"/>
                                  <w:sz w:val="21"/>
                                  <w:szCs w:val="21"/>
                                </w:rPr>
                                <w:t>1</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38" name="文本框 238"/>
                        <wps:cNvSpPr txBox="1"/>
                        <wps:spPr>
                          <a:xfrm>
                            <a:off x="50688" y="1234743"/>
                            <a:ext cx="188211" cy="174522"/>
                          </a:xfrm>
                          <a:prstGeom prst="rect">
                            <a:avLst/>
                          </a:prstGeom>
                          <a:solidFill>
                            <a:srgbClr val="DDDDDD"/>
                          </a:solidFill>
                          <a:ln w="9525">
                            <a:solidFill>
                              <a:sysClr val="windowText" lastClr="000000"/>
                            </a:solidFill>
                          </a:ln>
                          <a:effectLst/>
                        </wps:spPr>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wps:txbx>
                        <wps:bodyPr rot="0" spcFirstLastPara="0" vertOverflow="overflow" horzOverflow="overflow" vert="horz" wrap="square" lIns="36000" tIns="18000" rIns="36000" bIns="18000" numCol="1" spcCol="0" rtlCol="0" fromWordArt="0" anchor="t" anchorCtr="0" forceAA="0" compatLnSpc="1">
                          <a:prstTxWarp prst="textNoShape">
                            <a:avLst/>
                          </a:prstTxWarp>
                          <a:noAutofit/>
                        </wps:bodyPr>
                      </wps:wsp>
                      <wps:wsp>
                        <wps:cNvPr id="239" name="直接连接符 239"/>
                        <wps:cNvCnPr/>
                        <wps:spPr>
                          <a:xfrm>
                            <a:off x="50687" y="1182983"/>
                            <a:ext cx="0" cy="188884"/>
                          </a:xfrm>
                          <a:prstGeom prst="line">
                            <a:avLst/>
                          </a:prstGeom>
                          <a:noFill/>
                          <a:ln w="9525" cap="flat" cmpd="sng" algn="ctr">
                            <a:solidFill>
                              <a:sysClr val="windowText" lastClr="000000"/>
                            </a:solidFill>
                            <a:prstDash val="solid"/>
                          </a:ln>
                          <a:effectLst/>
                        </wps:spPr>
                        <wps:bodyPr/>
                      </wps:wsp>
                      <wps:wsp>
                        <wps:cNvPr id="240" name="直接连接符 240"/>
                        <wps:cNvCnPr/>
                        <wps:spPr>
                          <a:xfrm flipH="1" flipV="1">
                            <a:off x="141135" y="858892"/>
                            <a:ext cx="85" cy="109"/>
                          </a:xfrm>
                          <a:prstGeom prst="line">
                            <a:avLst/>
                          </a:prstGeom>
                          <a:noFill/>
                          <a:ln w="9525" cap="flat" cmpd="sng" algn="ctr">
                            <a:solidFill>
                              <a:sysClr val="windowText" lastClr="000000"/>
                            </a:solidFill>
                            <a:prstDash val="solid"/>
                          </a:ln>
                          <a:effectLst/>
                        </wps:spPr>
                        <wps:bodyPr/>
                      </wps:wsp>
                      <wps:wsp>
                        <wps:cNvPr id="241" name="直接连接符 241"/>
                        <wps:cNvCnPr/>
                        <wps:spPr>
                          <a:xfrm flipV="1">
                            <a:off x="238899" y="1321452"/>
                            <a:ext cx="586879" cy="552"/>
                          </a:xfrm>
                          <a:prstGeom prst="line">
                            <a:avLst/>
                          </a:prstGeom>
                          <a:noFill/>
                          <a:ln w="9525" cap="flat" cmpd="sng" algn="ctr">
                            <a:solidFill>
                              <a:sysClr val="windowText" lastClr="000000"/>
                            </a:solidFill>
                            <a:prstDash val="solid"/>
                          </a:ln>
                          <a:effectLst/>
                        </wps:spPr>
                        <wps:bodyPr/>
                      </wps:wsp>
                      <wps:wsp>
                        <wps:cNvPr id="242" name="直接连接符 242"/>
                        <wps:cNvCnPr/>
                        <wps:spPr>
                          <a:xfrm flipV="1">
                            <a:off x="906546" y="832725"/>
                            <a:ext cx="0" cy="407959"/>
                          </a:xfrm>
                          <a:prstGeom prst="line">
                            <a:avLst/>
                          </a:prstGeom>
                          <a:noFill/>
                          <a:ln w="9525" cap="flat" cmpd="sng" algn="ctr">
                            <a:solidFill>
                              <a:sysClr val="windowText" lastClr="000000"/>
                            </a:solidFill>
                            <a:prstDash val="solid"/>
                          </a:ln>
                          <a:effectLst/>
                        </wps:spPr>
                        <wps:bodyPr/>
                      </wps:wsp>
                      <wps:wsp>
                        <wps:cNvPr id="243" name="直接连接符 243"/>
                        <wps:cNvCnPr/>
                        <wps:spPr>
                          <a:xfrm>
                            <a:off x="225252" y="146367"/>
                            <a:ext cx="624182" cy="548478"/>
                          </a:xfrm>
                          <a:prstGeom prst="line">
                            <a:avLst/>
                          </a:prstGeom>
                          <a:noFill/>
                          <a:ln w="9525" cap="flat" cmpd="sng" algn="ctr">
                            <a:solidFill>
                              <a:sysClr val="windowText" lastClr="000000"/>
                            </a:solidFill>
                            <a:prstDash val="solid"/>
                          </a:ln>
                          <a:effectLst/>
                        </wps:spPr>
                        <wps:bodyPr/>
                      </wps:wsp>
                      <wps:wsp>
                        <wps:cNvPr id="244" name="直接连接符 244"/>
                        <wps:cNvCnPr/>
                        <wps:spPr>
                          <a:xfrm>
                            <a:off x="201658" y="203479"/>
                            <a:ext cx="623915" cy="548477"/>
                          </a:xfrm>
                          <a:prstGeom prst="line">
                            <a:avLst/>
                          </a:prstGeom>
                          <a:noFill/>
                          <a:ln w="9525" cap="flat" cmpd="sng" algn="ctr">
                            <a:solidFill>
                              <a:sysClr val="windowText" lastClr="000000"/>
                            </a:solidFill>
                            <a:prstDash val="solid"/>
                          </a:ln>
                          <a:effectLst/>
                        </wps:spPr>
                        <wps:bodyPr/>
                      </wps:wsp>
                      <wps:wsp>
                        <wps:cNvPr id="245" name="直接连接符 245"/>
                        <wps:cNvCnPr/>
                        <wps:spPr>
                          <a:xfrm>
                            <a:off x="987314" y="751957"/>
                            <a:ext cx="588432" cy="0"/>
                          </a:xfrm>
                          <a:prstGeom prst="line">
                            <a:avLst/>
                          </a:prstGeom>
                          <a:noFill/>
                          <a:ln w="9525" cap="flat" cmpd="sng" algn="ctr">
                            <a:solidFill>
                              <a:sysClr val="windowText" lastClr="000000"/>
                            </a:solidFill>
                            <a:prstDash val="solid"/>
                          </a:ln>
                          <a:effectLst/>
                        </wps:spPr>
                        <wps:bodyPr/>
                      </wps:wsp>
                      <wps:wsp>
                        <wps:cNvPr id="246" name="肘形连接符 246"/>
                        <wps:cNvCnPr/>
                        <wps:spPr>
                          <a:xfrm flipV="1">
                            <a:off x="987314" y="832725"/>
                            <a:ext cx="669200" cy="488727"/>
                          </a:xfrm>
                          <a:prstGeom prst="bentConnector2">
                            <a:avLst/>
                          </a:prstGeom>
                          <a:noFill/>
                          <a:ln w="9525" cap="flat" cmpd="sng" algn="ctr">
                            <a:solidFill>
                              <a:sysClr val="windowText" lastClr="000000"/>
                            </a:solidFill>
                            <a:prstDash val="solid"/>
                          </a:ln>
                          <a:effectLst/>
                        </wps:spPr>
                        <wps:bodyPr/>
                      </wps:wsp>
                      <wps:wsp>
                        <wps:cNvPr id="247" name="直接连接符 247"/>
                        <wps:cNvCnPr>
                          <a:stCxn id="261" idx="4"/>
                        </wps:cNvCnPr>
                        <wps:spPr>
                          <a:xfrm>
                            <a:off x="144546" y="227135"/>
                            <a:ext cx="121" cy="1007605"/>
                          </a:xfrm>
                          <a:prstGeom prst="line">
                            <a:avLst/>
                          </a:prstGeom>
                          <a:noFill/>
                          <a:ln w="9525" cap="flat" cmpd="sng" algn="ctr">
                            <a:solidFill>
                              <a:sysClr val="windowText" lastClr="000000"/>
                            </a:solidFill>
                            <a:prstDash val="solid"/>
                          </a:ln>
                          <a:effectLst/>
                        </wps:spPr>
                        <wps:bodyPr/>
                      </wps:wsp>
                      <wps:wsp>
                        <wps:cNvPr id="248" name="椭圆 248"/>
                        <wps:cNvSpPr/>
                        <wps:spPr>
                          <a:xfrm>
                            <a:off x="63778" y="65599"/>
                            <a:ext cx="161536" cy="161536"/>
                          </a:xfrm>
                          <a:prstGeom prst="ellips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椭圆 249"/>
                        <wps:cNvSpPr/>
                        <wps:spPr>
                          <a:xfrm>
                            <a:off x="825778" y="671189"/>
                            <a:ext cx="161536" cy="161536"/>
                          </a:xfrm>
                          <a:prstGeom prst="ellips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椭圆 250"/>
                        <wps:cNvSpPr/>
                        <wps:spPr>
                          <a:xfrm>
                            <a:off x="1575746" y="671189"/>
                            <a:ext cx="161536" cy="161536"/>
                          </a:xfrm>
                          <a:prstGeom prst="ellips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椭圆 251"/>
                        <wps:cNvSpPr/>
                        <wps:spPr>
                          <a:xfrm>
                            <a:off x="825778" y="1240684"/>
                            <a:ext cx="161536" cy="161536"/>
                          </a:xfrm>
                          <a:prstGeom prst="ellips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直接连接符 252"/>
                        <wps:cNvCnPr/>
                        <wps:spPr>
                          <a:xfrm>
                            <a:off x="239991" y="1182983"/>
                            <a:ext cx="0" cy="188884"/>
                          </a:xfrm>
                          <a:prstGeom prst="line">
                            <a:avLst/>
                          </a:prstGeom>
                          <a:noFill/>
                          <a:ln w="9525" cap="flat" cmpd="sng" algn="ctr">
                            <a:solidFill>
                              <a:sysClr val="windowText" lastClr="000000"/>
                            </a:solidFill>
                            <a:prstDash val="solid"/>
                          </a:ln>
                          <a:effectLst/>
                        </wps:spPr>
                        <wps:bodyPr/>
                      </wps:wsp>
                      <wps:wsp>
                        <wps:cNvPr id="253" name="TextBox 250"/>
                        <wps:cNvSpPr txBox="1"/>
                        <wps:spPr>
                          <a:xfrm>
                            <a:off x="167562" y="693754"/>
                            <a:ext cx="137600" cy="174635"/>
                          </a:xfrm>
                          <a:prstGeom prst="rect">
                            <a:avLst/>
                          </a:prstGeom>
                          <a:noFill/>
                        </wps:spPr>
                        <wps:txbx>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B</w:t>
                              </w:r>
                            </w:p>
                          </w:txbxContent>
                        </wps:txbx>
                        <wps:bodyPr wrap="square" lIns="18000" tIns="10800" rIns="18000" bIns="10800" rtlCol="0">
                          <a:spAutoFit/>
                        </wps:bodyPr>
                      </wps:wsp>
                      <wps:wsp>
                        <wps:cNvPr id="254" name="直接连接符 254"/>
                        <wps:cNvCnPr/>
                        <wps:spPr>
                          <a:xfrm flipH="1" flipV="1">
                            <a:off x="925710" y="858892"/>
                            <a:ext cx="85" cy="109"/>
                          </a:xfrm>
                          <a:prstGeom prst="line">
                            <a:avLst/>
                          </a:prstGeom>
                          <a:noFill/>
                          <a:ln w="9525" cap="flat" cmpd="sng" algn="ctr">
                            <a:solidFill>
                              <a:sysClr val="windowText" lastClr="000000"/>
                            </a:solidFill>
                            <a:prstDash val="solid"/>
                          </a:ln>
                          <a:effectLst/>
                        </wps:spPr>
                        <wps:bodyPr/>
                      </wps:wsp>
                      <wps:wsp>
                        <wps:cNvPr id="255" name="TextBox 250"/>
                        <wps:cNvSpPr txBox="1"/>
                        <wps:spPr>
                          <a:xfrm>
                            <a:off x="753891" y="947561"/>
                            <a:ext cx="137600" cy="174635"/>
                          </a:xfrm>
                          <a:prstGeom prst="rect">
                            <a:avLst/>
                          </a:prstGeom>
                          <a:noFill/>
                        </wps:spPr>
                        <wps:txbx>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C</w:t>
                              </w:r>
                            </w:p>
                          </w:txbxContent>
                        </wps:txbx>
                        <wps:bodyPr wrap="square" lIns="18000" tIns="10800" rIns="18000" bIns="10800" rtlCol="0">
                          <a:spAutoFit/>
                        </wps:bodyPr>
                      </wps:wsp>
                      <wps:wsp>
                        <wps:cNvPr id="256" name="TextBox 250"/>
                        <wps:cNvSpPr txBox="1"/>
                        <wps:spPr>
                          <a:xfrm>
                            <a:off x="446142" y="1172952"/>
                            <a:ext cx="138235" cy="174635"/>
                          </a:xfrm>
                          <a:prstGeom prst="rect">
                            <a:avLst/>
                          </a:prstGeom>
                          <a:noFill/>
                        </wps:spPr>
                        <wps:txbx>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A</w:t>
                              </w:r>
                            </w:p>
                          </w:txbxContent>
                        </wps:txbx>
                        <wps:bodyPr wrap="square" lIns="18000" tIns="10800" rIns="18000" bIns="10800" rtlCol="0">
                          <a:spAutoFit/>
                        </wps:bodyPr>
                      </wps:wsp>
                      <wps:wsp>
                        <wps:cNvPr id="257" name="TextBox 250"/>
                        <wps:cNvSpPr txBox="1"/>
                        <wps:spPr>
                          <a:xfrm>
                            <a:off x="1504537" y="947561"/>
                            <a:ext cx="137600" cy="174635"/>
                          </a:xfrm>
                          <a:prstGeom prst="rect">
                            <a:avLst/>
                          </a:prstGeom>
                          <a:noFill/>
                        </wps:spPr>
                        <wps:txbx>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D</w:t>
                              </w:r>
                            </w:p>
                          </w:txbxContent>
                        </wps:txbx>
                        <wps:bodyPr wrap="square" lIns="18000" tIns="10800" rIns="18000" bIns="10800" rtlCol="0">
                          <a:spAutoFit/>
                        </wps:bodyPr>
                      </wps:wsp>
                      <wps:wsp>
                        <wps:cNvPr id="258" name="TextBox 250"/>
                        <wps:cNvSpPr txBox="1"/>
                        <wps:spPr>
                          <a:xfrm>
                            <a:off x="1483744" y="38768"/>
                            <a:ext cx="276030" cy="182255"/>
                          </a:xfrm>
                          <a:prstGeom prst="rect">
                            <a:avLst/>
                          </a:prstGeom>
                          <a:noFill/>
                        </wps:spPr>
                        <wps:txbx>
                          <w:txbxContent>
                            <w:p>
                              <w:pPr>
                                <w:pStyle w:val="NormalWeb"/>
                                <w:adjustRightInd w:val="0"/>
                                <w:snapToGrid w:val="0"/>
                                <w:spacing w:before="0" w:beforeAutospacing="0" w:after="0" w:afterAutospacing="0"/>
                                <w:jc w:val="center"/>
                                <w:rPr>
                                  <w:sz w:val="22"/>
                                  <w:szCs w:val="21"/>
                                </w:rPr>
                              </w:pPr>
                              <w:r>
                                <w:rPr>
                                  <w:rFonts w:ascii="Times New Roman" w:eastAsiaTheme="minorEastAsia" w:hAnsi="Times New Roman" w:cs="Times New Roman"/>
                                  <w:b/>
                                  <w:iCs/>
                                  <w:kern w:val="24"/>
                                  <w:sz w:val="22"/>
                                  <w:szCs w:val="21"/>
                                </w:rPr>
                                <w:t>(a)</w:t>
                              </w:r>
                            </w:p>
                          </w:txbxContent>
                        </wps:txbx>
                        <wps:bodyPr wrap="square" lIns="18000" tIns="10800" rIns="18000" bIns="10800" rtlCol="0">
                          <a:spAutoFit/>
                        </wps:bodyPr>
                      </wps:wsp>
                      <wps:wsp>
                        <wps:cNvPr id="259" name="TextBox 250"/>
                        <wps:cNvSpPr txBox="1"/>
                        <wps:spPr>
                          <a:xfrm>
                            <a:off x="448684" y="507563"/>
                            <a:ext cx="138235" cy="174635"/>
                          </a:xfrm>
                          <a:prstGeom prst="rect">
                            <a:avLst/>
                          </a:prstGeom>
                          <a:noFill/>
                        </wps:spPr>
                        <wps:txbx>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E</w:t>
                              </w:r>
                            </w:p>
                          </w:txbxContent>
                        </wps:txbx>
                        <wps:bodyPr wrap="square" lIns="18000" tIns="10800" rIns="18000" bIns="10800" rtlCol="0">
                          <a:spAutoFit/>
                        </wps:bodyPr>
                      </wps:wsp>
                      <wps:wsp>
                        <wps:cNvPr id="260" name="TextBox 250"/>
                        <wps:cNvSpPr txBox="1"/>
                        <wps:spPr>
                          <a:xfrm>
                            <a:off x="463218" y="208845"/>
                            <a:ext cx="138235" cy="174635"/>
                          </a:xfrm>
                          <a:prstGeom prst="rect">
                            <a:avLst/>
                          </a:prstGeom>
                          <a:noFill/>
                        </wps:spPr>
                        <wps:txbx>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G</w:t>
                              </w:r>
                            </w:p>
                          </w:txbxContent>
                        </wps:txbx>
                        <wps:bodyPr wrap="square" lIns="18000" tIns="10800" rIns="18000" bIns="10800" rtlCol="0">
                          <a:spAutoFit/>
                        </wps:bodyPr>
                      </wps:wsp>
                      <wps:wsp>
                        <wps:cNvPr id="261" name="TextBox 250"/>
                        <wps:cNvSpPr txBox="1"/>
                        <wps:spPr>
                          <a:xfrm>
                            <a:off x="1204042" y="598912"/>
                            <a:ext cx="137600" cy="174635"/>
                          </a:xfrm>
                          <a:prstGeom prst="rect">
                            <a:avLst/>
                          </a:prstGeom>
                          <a:noFill/>
                        </wps:spPr>
                        <wps:txbx>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F</w:t>
                              </w:r>
                            </w:p>
                          </w:txbxContent>
                        </wps:txbx>
                        <wps:bodyPr wrap="square" lIns="18000" tIns="10800" rIns="18000" bIns="10800" rtlCol="0">
                          <a:spAutoFit/>
                        </wps:bodyPr>
                      </wps:wsp>
                    </wpc:wpc>
                  </a:graphicData>
                </a:graphic>
              </wp:inline>
            </w:drawing>
          </mc:Choice>
          <mc:Fallback>
            <w:pict>
              <v:group id="画布 262" o:spid="_x0000_s1116" editas="canvas" style="width:143.45pt;height:115.65pt;mso-position-horizontal-relative:char;mso-position-vertical-relative:line" coordsize="18218,14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">
                <v:shape id="_x0000_s1117" type="#_x0000_t75" style="position:absolute;width:18218;height:14681;visibility:visible;mso-wrap-style:square">
                  <v:fill o:detectmouseclick="t"/>
                  <v:path o:connecttype="none"/>
                </v:shape>
                <v:shape id="文本框 234" o:spid="_x0000_s1118" type="#_x0000_t202" style="position:absolute;left:356;top:396;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wKcQA&#10;AADcAAAADwAAAGRycy9kb3ducmV2LnhtbESPT4vCMBTE78J+h/AEbzb1D65Uo6wFwYsHdQ8en82z&#10;LW1euk22dr/9RhA8DjPzG2a97U0tOmpdaVnBJIpBEGdWl5wr+L7sx0sQziNrrC2Tgj9ysN18DNaY&#10;aPvgE3Vnn4sAYZeggsL7JpHSZQUZdJFtiIN3t61BH2SbS93iI8BNLadxvJAGSw4LBTaUFpRV51+j&#10;4Fr1qfH7z92top/DcTdPXXdLlRoN+68VCE+9f4df7YNWMJ3N4Xk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fcCnEAAAA3AAAAA8AAAAAAAAAAAAAAAAAmAIAAGRycy9k&#10;b3ducmV2LnhtbFBLBQYAAAAABAAEAPUAAACJAw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v:textbox>
                </v:shape>
                <v:shape id="文本框 235" o:spid="_x0000_s1119" type="#_x0000_t202" style="position:absolute;left:7993;top:6426;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PVssQA&#10;AADcAAAADwAAAGRycy9kb3ducmV2LnhtbESPQYvCMBSE78L+h/CEvWmqu65SjaIFwYsHXQ8en82z&#10;LW1euk2s3X9vBMHjMDPfMItVZyrRUuMKywpGwwgEcWp1wZmC0+92MAPhPLLGyjIp+CcHq+VHb4Gx&#10;tnc+UHv0mQgQdjEqyL2vYyldmpNBN7Q1cfCutjHog2wyqRu8B7ip5DiKfqTBgsNCjjUlOaXl8WYU&#10;nMsuMX473VxK+tvtN9+Jay+JUp/9bj0H4anz7/CrvdMKxl8TeJ4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T1bLEAAAA3AAAAA8AAAAAAAAAAAAAAAAAmAIAAGRycy9k&#10;b3ducmV2LnhtbFBLBQYAAAAABAAEAPUAAACJAw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v:textbox>
                </v:shape>
                <v:shape id="文本框 236" o:spid="_x0000_s1120" type="#_x0000_t202" style="position:absolute;left:15522;top:6420;width:2217;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LxcUA&#10;AADcAAAADwAAAGRycy9kb3ducmV2LnhtbESPQWvCQBSE7wX/w/IKvdVNbdESXUUDgVx6aPTQ4zP7&#10;TEKyb9PsNon/3i0IHoeZ+YbZ7CbTioF6V1tW8DaPQBAXVtdcKjgd09dPEM4ja2wtk4IrOdhtZ08b&#10;jLUd+ZuG3JciQNjFqKDyvouldEVFBt3cdsTBu9jeoA+yL6XucQxw08pFFC2lwZrDQoUdJRUVTf5n&#10;FPw0U2J8ujqcG/rNvg4fiRvOiVIvz9N+DcLT5B/hezvTChbvS/g/E46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UvFxQAAANwAAAAPAAAAAAAAAAAAAAAAAJgCAABkcnMv&#10;ZG93bnJldi54bWxQSwUGAAAAAAQABAD1AAAAig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4</w:t>
                        </w:r>
                      </w:p>
                    </w:txbxContent>
                  </v:textbox>
                </v:shape>
                <v:shape id="文本框 237" o:spid="_x0000_s1121" type="#_x0000_t202" style="position:absolute;left:7993;top:12112;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3uXsUA&#10;AADcAAAADwAAAGRycy9kb3ducmV2LnhtbESPQWvCQBSE74X+h+UVvDUbbakldRUNCLl4qHrw+JJ9&#10;JiHZtzG7TeK/dwuFHoeZ+YZZbSbTioF6V1tWMI9iEMSF1TWXCs6n/esnCOeRNbaWScGdHGzWz08r&#10;TLQd+ZuGoy9FgLBLUEHlfZdI6YqKDLrIdsTBu9reoA+yL6XucQxw08pFHH9IgzWHhQo7SisqmuOP&#10;UXBpptT4/XKXN3TLDrv31A15qtTsZdp+gfA0+f/wXzvTChZvS/g9E4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ze5exQAAANwAAAAPAAAAAAAAAAAAAAAAAJgCAABkcnMv&#10;ZG93bnJldi54bWxQSwUGAAAAAAQABAD1AAAAig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sz w:val="21"/>
                            <w:szCs w:val="21"/>
                          </w:rPr>
                          <w:t>1</w:t>
                        </w:r>
                      </w:p>
                    </w:txbxContent>
                  </v:textbox>
                </v:shape>
                <v:shape id="文本框 238" o:spid="_x0000_s1122" type="#_x0000_t202" style="position:absolute;left:506;top:12347;width:1882;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5M8IA&#10;AADcAAAADwAAAGRycy9kb3ducmV2LnhtbERPW2vCMBR+H+w/hDPY20znYNPaVFQQ++oFNt8OzbGp&#10;S05KE7Xu1y8Pgz1+fPdiPjgrrtSH1rOC11EGgrj2uuVGwWG/fpmACBFZo/VMCu4UYF4+PhSYa3/j&#10;LV13sREphEOOCkyMXS5lqA05DCPfESfu5HuHMcG+kbrHWwp3Vo6z7F06bDk1GOxoZaj+3l2cgoqq&#10;U/Y13X4uz/bjZ2NDZ9ziqNTz07CYgYg0xH/xn7vSCsZvaW06k46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cjkzwgAAANwAAAAPAAAAAAAAAAAAAAAAAJgCAABkcnMvZG93&#10;bnJldi54bWxQSwUGAAAAAAQABAD1AAAAhwMAAAAA&#10;" fillcolor="#ddd" strokecolor="windowText">
                  <v:textbox inset="1mm,.5mm,1mm,.5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v:textbox>
                </v:shape>
                <v:line id="直接连接符 239" o:spid="_x0000_s1123" style="position:absolute;visibility:visible;mso-wrap-style:square" from="506,11829" to="506,13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BClcUAAADcAAAADwAAAGRycy9kb3ducmV2LnhtbESPQYvCMBSE78L+h/AEL6LpqohWo4is&#10;4NHtLuLx0TzbavPSbaJWf/1GEDwOM/MNM182phRXql1hWcFnPwJBnFpdcKbg92fTm4BwHlljaZkU&#10;3MnBcvHRmmOs7Y2/6Zr4TAQIuxgV5N5XsZQuzcmg69uKOHhHWxv0QdaZ1DXeAtyUchBFY2mw4LCQ&#10;Y0XrnNJzcjEKsvWp+3dITo+RH39N7Ga02++PK6U67WY1A+Gp8e/wq73VCgbDKTzPh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BClcUAAADcAAAADwAAAAAAAAAA&#10;AAAAAAChAgAAZHJzL2Rvd25yZXYueG1sUEsFBgAAAAAEAAQA+QAAAJMDAAAAAA==&#10;" strokecolor="windowText"/>
                <v:line id="直接连接符 240" o:spid="_x0000_s1124" style="position:absolute;flip:x y;visibility:visible;mso-wrap-style:square" from="1411,8588" to="1412,8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lNMMAAADcAAAADwAAAGRycy9kb3ducmV2LnhtbERPTWvCQBC9F/wPywje6sagQaKrBGnB&#10;i4hG2uuQHZO02dmYXTX213cPgsfH+16ue9OIG3WutqxgMo5AEBdW11wqOOWf73MQziNrbCyTggc5&#10;WK8Gb0tMtb3zgW5HX4oQwi5FBZX3bSqlKyoy6Ma2JQ7c2XYGfYBdKXWH9xBuGhlHUSIN1hwaKmxp&#10;U1Hxe7waBZdNtk2+97PZ7prHH8kj+vv6yXKlRsM+W4Dw1PuX+OneagXxNMwPZ8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i5TTDAAAA3AAAAA8AAAAAAAAAAAAA&#10;AAAAoQIAAGRycy9kb3ducmV2LnhtbFBLBQYAAAAABAAEAPkAAACRAwAAAAA=&#10;" strokecolor="windowText"/>
                <v:line id="直接连接符 241" o:spid="_x0000_s1125" style="position:absolute;flip:y;visibility:visible;mso-wrap-style:square" from="2388,13214" to="8257,13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wrVscAAADcAAAADwAAAGRycy9kb3ducmV2LnhtbESPzWrDMBCE74W8g9hCb41sU0pxo4Q0&#10;P9BT06a5+LaxNpZja2UsNXHy9FGh0OMwM98wk9lgW3Gi3teOFaTjBARx6XTNlYLd9/rxBYQPyBpb&#10;x6TgQh5m09HdBHPtzvxFp22oRISwz1GBCaHLpfSlIYt+7Dri6B1cbzFE2VdS93iOcNvKLEmepcWa&#10;44LBjhaGymb7YxUsr5/NR1EUWdNuzC5dvXXH5b5Q6uF+mL+CCDSE//Bf+10ryJ5S+D0Tj4C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nCtWxwAAANwAAAAPAAAAAAAA&#10;AAAAAAAAAKECAABkcnMvZG93bnJldi54bWxQSwUGAAAAAAQABAD5AAAAlQMAAAAA&#10;" strokecolor="windowText"/>
                <v:line id="直接连接符 242" o:spid="_x0000_s1126" style="position:absolute;flip:y;visibility:visible;mso-wrap-style:square" from="9065,8327" to="9065,12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61IcYAAADcAAAADwAAAGRycy9kb3ducmV2LnhtbESPT2vCQBTE7wW/w/KE3urGUKSkrlK1&#10;hZ78Vy+5PbPPbJrs25DdatpP7woFj8PM/IaZznvbiDN1vnKsYDxKQBAXTldcKjh8fTy9gPABWWPj&#10;mBT8kof5bPAwxUy7C+/ovA+liBD2GSowIbSZlL4wZNGPXEscvZPrLIYou1LqDi8RbhuZJslEWqw4&#10;LhhsaWmoqPc/VsHqb1uv8zxP62ZjDuP3Rfu9OuZKPQ77t1cQgfpwD/+3P7WC9DmF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OtSHGAAAA3AAAAA8AAAAAAAAA&#10;AAAAAAAAoQIAAGRycy9kb3ducmV2LnhtbFBLBQYAAAAABAAEAPkAAACUAwAAAAA=&#10;" strokecolor="windowText"/>
                <v:line id="直接连接符 243" o:spid="_x0000_s1127" style="position:absolute;visibility:visible;mso-wrap-style:square" from="2252,1463" to="8494,6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4GAsUAAADcAAAADwAAAGRycy9kb3ducmV2LnhtbESPQYvCMBSE74L/IbwFL7Kmq0WkaxSR&#10;FTy6VcTjo3m2dZuX2kSt/nqzIHgcZuYbZjpvTSWu1LjSsoKvQQSCOLO65FzBbrv6nIBwHlljZZkU&#10;3MnBfNbtTDHR9sa/dE19LgKEXYIKCu/rREqXFWTQDWxNHLyjbQz6IJtc6gZvAW4qOYyisTRYclgo&#10;sKZlQdlfejEK8uWpfz6kp0fsxz8Tu4o3+/1xoVTvo118g/DU+nf41V5rBcN4BP9nwhGQs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4GAsUAAADcAAAADwAAAAAAAAAA&#10;AAAAAAChAgAAZHJzL2Rvd25yZXYueG1sUEsFBgAAAAAEAAQA+QAAAJMDAAAAAA==&#10;" strokecolor="windowText"/>
                <v:line id="直接连接符 244" o:spid="_x0000_s1128" style="position:absolute;visibility:visible;mso-wrap-style:square" from="2016,2034" to="8255,7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edsYAAADcAAAADwAAAGRycy9kb3ducmV2LnhtbESPT2vCQBTE74V+h+UVvBSzUYJIdJUQ&#10;FDy2aRGPj+zLH82+jdlV0376bqHQ4zAzv2HW29F04k6Day0rmEUxCOLS6pZrBZ8f++kShPPIGjvL&#10;pOCLHGw3z09rTLV98DvdC1+LAGGXooLG+z6V0pUNGXSR7YmDV9nBoA9yqKUe8BHgppPzOF5Igy2H&#10;hQZ7yhsqL8XNKKjz8+v1VJy/E7/YLe0+eTseq0ypycuYrUB4Gv1/+K990ArmSQK/Z8IRkJ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nnnbGAAAA3AAAAA8AAAAAAAAA&#10;AAAAAAAAoQIAAGRycy9kb3ducmV2LnhtbFBLBQYAAAAABAAEAPkAAACUAwAAAAA=&#10;" strokecolor="windowText"/>
                <v:line id="直接连接符 245" o:spid="_x0000_s1129" style="position:absolute;visibility:visible;mso-wrap-style:square" from="9873,7519" to="15757,7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77cYAAADcAAAADwAAAGRycy9kb3ducmV2LnhtbESPQWvCQBSE70L/w/KEXopuKlEkuoqE&#10;BnpsY5EeH9nnJpp9m2a3mvbXd4WCx2FmvmHW28G24kK9bxwreJ4mIIgrpxs2Cj72xWQJwgdkja1j&#10;UvBDHrabh9EaM+2u/E6XMhgRIewzVFCH0GVS+qomi37qOuLoHV1vMUTZG6l7vEa4beUsSRbSYsNx&#10;ocaO8pqqc/ltFZj89PT1WZ5+07B4WboifTscjjulHsfDbgUi0BDu4f/2q1YwS+dwOxOPgN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rO+3GAAAA3AAAAA8AAAAAAAAA&#10;AAAAAAAAoQIAAGRycy9kb3ducmV2LnhtbFBLBQYAAAAABAAEAPkAAACUAwAAAAA=&#10;" strokecolor="windowText"/>
                <v:shape id="肘形连接符 246" o:spid="_x0000_s1130" type="#_x0000_t33" style="position:absolute;left:9873;top:8327;width:6692;height:488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qpPcMAAADcAAAADwAAAGRycy9kb3ducmV2LnhtbESPT4vCMBTE7wt+h/AEb2tqEVmqUVTw&#10;z03WXdTjo3m20ealNFHrt98Iwh6HmfkNM5m1thJ3arxxrGDQT0AQ504bLhT8/qw+v0D4gKyxckwK&#10;nuRhNu18TDDT7sHfdN+HQkQI+wwVlCHUmZQ+L8mi77uaOHpn11gMUTaF1A0+ItxWMk2SkbRoOC6U&#10;WNOypPy6v1kFl83OnNODXSy9DidzvKXH63ytVK/bzscgArXhP/xub7WCdDiC15l4BOT0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6qT3DAAAA3AAAAA8AAAAAAAAAAAAA&#10;AAAAoQIAAGRycy9kb3ducmV2LnhtbFBLBQYAAAAABAAEAPkAAACRAwAAAAA=&#10;" strokecolor="windowText"/>
                <v:line id="直接连接符 247" o:spid="_x0000_s1131" style="position:absolute;visibility:visible;mso-wrap-style:square" from="1445,2271" to="1446,12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UAAcYAAADcAAAADwAAAGRycy9kb3ducmV2LnhtbESPQWvCQBSE74X+h+UVeil1UwlWUjch&#10;BIUeNRbp8ZF9JrHZt2l21eivd4VCj8PMfMMsstF04kSDay0reJtEIIgrq1uuFXxtV69zEM4ja+ws&#10;k4ILOcjSx4cFJtqeeUOn0tciQNglqKDxvk+kdFVDBt3E9sTB29vBoA9yqKUe8BzgppPTKJpJgy2H&#10;hQZ7KhqqfsqjUVAXh5ff7/Jwjf1sObereL3b7XOlnp/G/AOEp9H/h//an1rBNH6H+5lwBGR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1AAHGAAAA3AAAAA8AAAAAAAAA&#10;AAAAAAAAoQIAAGRycy9kb3ducmV2LnhtbFBLBQYAAAAABAAEAPkAAACUAwAAAAA=&#10;" strokecolor="windowText"/>
                <v:oval id="椭圆 248" o:spid="_x0000_s1132" style="position:absolute;left:637;top:655;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WoMEA&#10;AADcAAAADwAAAGRycy9kb3ducmV2LnhtbERPS2vCQBC+F/wPyxS81U2sSBtdRS2ilyKmj/OQHZPQ&#10;7GzIrib++86h0OPH916uB9eoG3Wh9mwgnSSgiAtvay4NfH7sn15AhYhssfFMBu4UYL0aPSwxs77n&#10;M93yWCoJ4ZChgSrGNtM6FBU5DBPfEgt38Z3DKLArte2wl3DX6GmSzLXDmqWhwpZ2FRU/+dUZ+Nqm&#10;b5ja7/7w/Foc+fTOyVzmmfHjsFmAijTEf/Gf+2gNTGeyVs7IEd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b1qDBAAAA3AAAAA8AAAAAAAAAAAAAAAAAmAIAAGRycy9kb3du&#10;cmV2LnhtbFBLBQYAAAAABAAEAPUAAACGAwAAAAA=&#10;" filled="f" strokecolor="windowText"/>
                <v:oval id="椭圆 249" o:spid="_x0000_s1133" style="position:absolute;left:8257;top:6711;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dzO8EA&#10;AADcAAAADwAAAGRycy9kb3ducmV2LnhtbERPy2rCQBTdF/yH4Qru6iSxBI2Ooi2l2ZRSX+tL5poE&#10;M3dCZpqkf98pFLo8nPdmN5pG9NS52rKCeB6BIC6srrlUcD69Pi5BOI+ssbFMCr7JwW47edhgpu3A&#10;n9QffSlCCLsMFVTet5mUrqjIoJvbljhwN9sZ9AF2pdQdDiHcNDKJolQarDk0VNjSc0XF/fhlFFwO&#10;8QvG+jq8LVZFzh/vHKVhnppNx/0ahKfR/4v/3LlWkDyt4PdMOAJ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XczvBAAAA3AAAAA8AAAAAAAAAAAAAAAAAmAIAAGRycy9kb3du&#10;cmV2LnhtbFBLBQYAAAAABAAEAPUAAACGAwAAAAA=&#10;" filled="f" strokecolor="windowText"/>
                <v:oval id="椭圆 250" o:spid="_x0000_s1134" style="position:absolute;left:15757;top:6711;width:1615;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RMe8EA&#10;AADcAAAADwAAAGRycy9kb3ducmV2LnhtbERPS2vCQBC+F/wPyxS81U0sShtdRS2ilyKmj/OQHZPQ&#10;7GzIrib++86h0OPH916uB9eoG3Wh9mwgnSSgiAtvay4NfH7sn15AhYhssfFMBu4UYL0aPSwxs77n&#10;M93yWCoJ4ZChgSrGNtM6FBU5DBPfEgt38Z3DKLArte2wl3DX6GmSzLXDmqWhwpZ2FRU/+dUZ+Nqm&#10;b5ja7/7w/Foc+fTOyVzmmfHjsFmAijTEf/Gf+2gNTGcyX87IEd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0THvBAAAA3AAAAA8AAAAAAAAAAAAAAAAAmAIAAGRycy9kb3du&#10;cmV2LnhtbFBLBQYAAAAABAAEAPUAAACGAwAAAAA=&#10;" filled="f" strokecolor="windowText"/>
                <v:oval id="椭圆 251" o:spid="_x0000_s1135" style="position:absolute;left:8257;top:12406;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jp4MEA&#10;AADcAAAADwAAAGRycy9kb3ducmV2LnhtbERPy2rCQBTdF/yH4QrumkmUik0dxQel2RQx1a4vmWsS&#10;zNwJmWmS/n2nUOjycN7r7Wga0VPnassKkigGQVxYXXOp4PLx+rgC4TyyxsYyKfgmB9vN5GGNqbYD&#10;n6nPfSlCCLsUFVTet6mUrqjIoItsSxy4m+0M+gC7UuoOhxBuGjmP46U0WHNoqLClQ0XFPf8yCq77&#10;5IiJ/hzeFs9Fxqd3jpdhnppNx90LCE+j/xf/uTOtYP6UwO+ZcAT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46eDBAAAA3AAAAA8AAAAAAAAAAAAAAAAAmAIAAGRycy9kb3du&#10;cmV2LnhtbFBLBQYAAAAABAAEAPUAAACGAwAAAAA=&#10;" filled="f" strokecolor="windowText"/>
                <v:line id="直接连接符 252" o:spid="_x0000_s1136" style="position:absolute;visibility:visible;mso-wrap-style:square" from="2399,11829" to="2399,13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s1RMYAAADcAAAADwAAAGRycy9kb3ducmV2LnhtbESPQWvCQBSE7wX/w/IKvZS6abAiqatI&#10;aKBHjSIeH9nnJjb7Nma3mvrr3UKhx2FmvmHmy8G24kK9bxwreB0nIIgrpxs2Cnbb4mUGwgdkja1j&#10;UvBDHpaL0cMcM+2uvKFLGYyIEPYZKqhD6DIpfVWTRT92HXH0jq63GKLsjdQ9XiPctjJNkqm02HBc&#10;qLGjvKbqq/y2Ckx+ej4fytNtEqYfM1dM1vv9caXU0+OwegcRaAj/4b/2p1aQvqXweyY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bNUTGAAAA3AAAAA8AAAAAAAAA&#10;AAAAAAAAoQIAAGRycy9kb3ducmV2LnhtbFBLBQYAAAAABAAEAPkAAACUAwAAAAA=&#10;" strokecolor="windowText"/>
                <v:shape id="TextBox 250" o:spid="_x0000_s1137" type="#_x0000_t202" style="position:absolute;left:1675;top:6937;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Yx1cMA&#10;AADcAAAADwAAAGRycy9kb3ducmV2LnhtbESP0WoCMRRE3wv9h3ALvtWsSkW2RpGC6Fvb1Q+4u7nd&#10;LG5uliR10359Iwh9HGbmDLPeJtuLK/nQOVYwmxYgiBunO24VnE/75xWIEJE19o5JwQ8F2G4eH9ZY&#10;ajfyJ12r2IoM4VCiAhPjUEoZGkMWw9QNxNn7ct5izNK3UnscM9z2cl4US2mx47xgcKA3Q82l+rYK&#10;qtrvD4UOv+Z9eXJ1Gj/qmHZKTZ7S7hVEpBT/w/f2USuYvyzgdiYf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Yx1c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B</w:t>
                        </w:r>
                      </w:p>
                    </w:txbxContent>
                  </v:textbox>
                </v:shape>
                <v:line id="直接连接符 254" o:spid="_x0000_s1138" style="position:absolute;flip:x y;visibility:visible;mso-wrap-style:square" from="9257,8588" to="9257,8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B16sYAAADcAAAADwAAAGRycy9kb3ducmV2LnhtbESPQWvCQBSE7wX/w/KE3urGYEKJrhKk&#10;gpdSaqReH9lnEs2+TbOrxv76bqHgcZiZb5jFajCtuFLvGssKppMIBHFpdcOVgn2xeXkF4TyyxtYy&#10;KbiTg9Vy9LTATNsbf9J15ysRIOwyVFB732VSurImg25iO+LgHW1v0AfZV1L3eAtw08o4ilJpsOGw&#10;UGNH65rK8+5iFHyv8216+EiS90sRv6X36OfrlBdKPY+HfA7C0+Af4f/2ViuIkxn8nQ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0AderGAAAA3AAAAA8AAAAAAAAA&#10;AAAAAAAAoQIAAGRycy9kb3ducmV2LnhtbFBLBQYAAAAABAAEAPkAAACUAwAAAAA=&#10;" strokecolor="windowText"/>
                <v:shape id="TextBox 250" o:spid="_x0000_s1139" type="#_x0000_t202" style="position:absolute;left:7538;top:9475;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MOsMA&#10;AADcAAAADwAAAGRycy9kb3ducmV2LnhtbESP0WoCMRRE3wv9h3ALvtWsgiJbo4gg9c269gPubm43&#10;Szc3S5K6sV/fFAQfh5k5w6y3yfbiSj50jhXMpgUI4sbpjlsFn5fD6wpEiMgae8ek4EYBtpvnpzWW&#10;2o18pmsVW5EhHEpUYGIcSilDY8himLqBOHtfzluMWfpWao9jhttezotiKS12nBcMDrQ31HxXP1ZB&#10;VfvDe6HDrzktL65O40cd006pyUvavYGIlOIjfG8ftYL5YgH/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MOs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C</w:t>
                        </w:r>
                      </w:p>
                    </w:txbxContent>
                  </v:textbox>
                </v:shape>
                <v:shape id="TextBox 250" o:spid="_x0000_s1140" type="#_x0000_t202" style="position:absolute;left:4461;top:11729;width:1382;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STcMA&#10;AADcAAAADwAAAGRycy9kb3ducmV2LnhtbESPwWrDMBBE74X8g9hAbo2cQExxo4RQCO0trZMPWFtb&#10;y9RaGUmJlX59VSj0OMzMG2a7T3YQN/Khd6xgtSxAELdO99wpuJyPj08gQkTWODgmBXcKsN/NHrZY&#10;aTfxB93q2IkM4VChAhPjWEkZWkMWw9KNxNn7dN5izNJ3UnucMtwOcl0UpbTYc14wONKLofarvloF&#10;deOPr4UO3+ZUnl2TpvcmpoNSi3k6PIOIlOJ/+K/9phWsNyX8ns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GSTc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A</w:t>
                        </w:r>
                      </w:p>
                    </w:txbxContent>
                  </v:textbox>
                </v:shape>
                <v:shape id="TextBox 250" o:spid="_x0000_s1141" type="#_x0000_t202" style="position:absolute;left:15045;top:9475;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031sMA&#10;AADcAAAADwAAAGRycy9kb3ducmV2LnhtbESP0WoCMRRE3wv9h3ALvtWsgla2RpGC6Fvr6gfc3dxu&#10;Fjc3S5K6ab++KQh9HGbmDLPeJtuLG/nQOVYwmxYgiBunO24VXM775xWIEJE19o5JwTcF2G4eH9ZY&#10;ajfyiW5VbEWGcChRgYlxKKUMjSGLYeoG4ux9Om8xZulbqT2OGW57OS+KpbTYcV4wONCboeZafVkF&#10;Ve33h0KHH/O+PLs6jR91TDulJk9p9woiUor/4Xv7qBXMFy/wdyYf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031s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D</w:t>
                        </w:r>
                      </w:p>
                    </w:txbxContent>
                  </v:textbox>
                </v:shape>
                <v:shape id="TextBox 250" o:spid="_x0000_s1142" type="#_x0000_t202" style="position:absolute;left:14837;top:387;width:2760;height:1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pL8A&#10;AADcAAAADwAAAGRycy9kb3ducmV2LnhtbERP3WrCMBS+H/gO4QjezVRhMqpRRJDtbrP6AKfNsSk2&#10;JyXJbObTLxfCLj++/80u2V7cyYfOsYLFvABB3Djdcavgcj6+voMIEVlj75gU/FKA3XbyssFSu5FP&#10;dK9iK3IIhxIVmBiHUsrQGLIY5m4gztzVeYsxQ99K7XHM4baXy6JYSYsd5waDAx0MNbfqxyqoan/8&#10;KHR4mK/V2dVp/K5j2is1m6b9GkSkFP/FT/enVrB8y2vzmXwE5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MqOkvwAAANwAAAAPAAAAAAAAAAAAAAAAAJgCAABkcnMvZG93bnJl&#10;di54bWxQSwUGAAAAAAQABAD1AAAAhAMAAAAA&#10;" filled="f" stroked="f">
                  <v:textbox style="mso-fit-shape-to-text:t" inset=".5mm,.3mm,.5mm,.3mm">
                    <w:txbxContent>
                      <w:p>
                        <w:pPr>
                          <w:pStyle w:val="NormalWeb"/>
                          <w:adjustRightInd w:val="0"/>
                          <w:snapToGrid w:val="0"/>
                          <w:spacing w:before="0" w:beforeAutospacing="0" w:after="0" w:afterAutospacing="0"/>
                          <w:jc w:val="center"/>
                          <w:rPr>
                            <w:sz w:val="22"/>
                            <w:szCs w:val="21"/>
                          </w:rPr>
                        </w:pPr>
                        <w:r>
                          <w:rPr>
                            <w:rFonts w:ascii="Times New Roman" w:eastAsiaTheme="minorEastAsia" w:hAnsi="Times New Roman" w:cs="Times New Roman"/>
                            <w:b/>
                            <w:iCs/>
                            <w:kern w:val="24"/>
                            <w:sz w:val="22"/>
                            <w:szCs w:val="21"/>
                          </w:rPr>
                          <w:t>(a)</w:t>
                        </w:r>
                      </w:p>
                    </w:txbxContent>
                  </v:textbox>
                </v:shape>
                <v:shape id="TextBox 250" o:spid="_x0000_s1143" type="#_x0000_t202" style="position:absolute;left:4486;top:5075;width:138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GP8MA&#10;AADcAAAADwAAAGRycy9kb3ducmV2LnhtbESP0WoCMRRE3wv9h3ALvtWsglK3RpGC6Fvr6gfc3dxu&#10;Fjc3S5K6ab++KQh9HGbmDLPeJtuLG/nQOVYwmxYgiBunO24VXM775xcQISJr7B2Tgm8KsN08Pqyx&#10;1G7kE92q2IoM4VCiAhPjUEoZGkMWw9QNxNn7dN5izNK3UnscM9z2cl4US2mx47xgcKA3Q821+rIK&#10;qtrvD4UOP+Z9eXZ1Gj/qmHZKTZ7S7hVEpBT/w/f2USuYL1bwdyYf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4GP8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E</w:t>
                        </w:r>
                      </w:p>
                    </w:txbxContent>
                  </v:textbox>
                </v:shape>
                <v:shape id="TextBox 250" o:spid="_x0000_s1144" type="#_x0000_t202" style="position:absolute;left:4632;top:2088;width:1382;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lH8AA&#10;AADcAAAADwAAAGRycy9kb3ducmV2LnhtbERPS2rDMBDdF3oHMYXuGjlZmOJECSZgml0apwcYW1PL&#10;1BoZSY3Vnj5aFLp8vP/ukOwkbuTD6FjBelWAIO6dHnlQ8HFtXl5BhIiscXJMCn4owGH/+LDDSruF&#10;L3Rr4yByCIcKFZgY50rK0BuyGFZuJs7cp/MWY4Z+kNrjksPtJDdFUUqLI+cGgzMdDfVf7bdV0Ha+&#10;eSt0+DXn8uq6tLx3MdVKPT+legsiUor/4j/3SSvYlHl+PpOPgN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ihlH8AAAADcAAAADwAAAAAAAAAAAAAAAACYAgAAZHJzL2Rvd25y&#10;ZXYueG1sUEsFBgAAAAAEAAQA9QAAAIUDAAAAAA==&#10;" filled="f" stroked="f">
                  <v:textbox style="mso-fit-shape-to-text:t" inset=".5mm,.3mm,.5mm,.3mm">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G</w:t>
                        </w:r>
                      </w:p>
                    </w:txbxContent>
                  </v:textbox>
                </v:shape>
                <v:shape id="TextBox 250" o:spid="_x0000_s1145" type="#_x0000_t202" style="position:absolute;left:12040;top:5989;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AhMMA&#10;AADcAAAADwAAAGRycy9kb3ducmV2LnhtbESPwWrDMBBE74X+g9hAb42cHExxooQQCO0tjZMPWFtb&#10;y9RaGUmNlX59FSjkOMzMG2a9TXYQV/Khd6xgMS9AELdO99wpuJwPr28gQkTWODgmBTcKsN08P62x&#10;0m7iE13r2IkM4VChAhPjWEkZWkMWw9yNxNn7ct5izNJ3UnucMtwOclkUpbTYc14wONLeUPtd/1gF&#10;deMP74UOv+ZYnl2Tps8mpp1SL7O0W4GIlOIj/N/+0AqW5QLu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TAhM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000000" w:themeColor="text1"/>
                            <w:sz w:val="21"/>
                            <w:szCs w:val="21"/>
                          </w:rPr>
                        </w:pPr>
                        <w:r>
                          <w:rPr>
                            <w:rFonts w:ascii="Times New Roman" w:eastAsiaTheme="minorEastAsia" w:hAnsi="Times New Roman" w:cs="Times New Roman" w:hint="eastAsia"/>
                            <w:iCs/>
                            <w:color w:val="000000" w:themeColor="text1"/>
                            <w:kern w:val="24"/>
                            <w:sz w:val="21"/>
                            <w:szCs w:val="21"/>
                          </w:rPr>
                          <w:t>F</w:t>
                        </w:r>
                      </w:p>
                    </w:txbxContent>
                  </v:textbox>
                </v:shape>
                <w10:anchorlock/>
              </v:group>
            </w:pict>
          </mc:Fallback>
        </mc:AlternateContent>
      </w:r>
      <w:r>
        <w:rPr>
          <w:rFonts w:ascii="Times New Roman" w:hAnsi="Times New Roman" w:cs="Times New Roman"/>
          <w:sz w:val="21"/>
          <w:szCs w:val="21"/>
        </w:rPr>
        <w:t xml:space="preserve">      </w:t>
      </w:r>
      <w:r>
        <w:rPr>
          <w:lang w:eastAsia="en-US"/>
        </w:rPr>
        <mc:AlternateContent>
          <mc:Choice Requires="wpc">
            <w:drawing>
              <wp:inline distT="0" distB="0" distL="0" distR="0">
                <wp:extent cx="1087583" cy="1427018"/>
                <wp:effectExtent l="0" t="0" r="0" b="20955"/>
                <wp:docPr id="281" name="画布 2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3" name="文本框 263"/>
                        <wps:cNvSpPr txBox="1"/>
                        <wps:spPr>
                          <a:xfrm>
                            <a:off x="35631" y="60461"/>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64" name="文本框 264"/>
                        <wps:cNvSpPr txBox="1"/>
                        <wps:spPr>
                          <a:xfrm>
                            <a:off x="799332" y="663461"/>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65" name="文本框 265"/>
                        <wps:cNvSpPr txBox="1"/>
                        <wps:spPr>
                          <a:xfrm>
                            <a:off x="50688" y="1255524"/>
                            <a:ext cx="188211" cy="174522"/>
                          </a:xfrm>
                          <a:prstGeom prst="rect">
                            <a:avLst/>
                          </a:prstGeom>
                          <a:solidFill>
                            <a:srgbClr val="DDDDDD"/>
                          </a:solidFill>
                          <a:ln w="952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wps:txbx>
                        <wps:bodyPr rot="0" spcFirstLastPara="0" vertOverflow="overflow" horzOverflow="overflow" vert="horz" wrap="square" lIns="36000" tIns="18000" rIns="36000" bIns="18000" numCol="1" spcCol="0" rtlCol="0" fromWordArt="0" anchor="t" anchorCtr="0" forceAA="0" compatLnSpc="1">
                          <a:prstTxWarp prst="textNoShape">
                            <a:avLst/>
                          </a:prstTxWarp>
                          <a:noAutofit/>
                        </wps:bodyPr>
                      </wps:wsp>
                      <wps:wsp>
                        <wps:cNvPr id="266" name="直接连接符 266"/>
                        <wps:cNvCnPr/>
                        <wps:spPr>
                          <a:xfrm>
                            <a:off x="50687" y="1203764"/>
                            <a:ext cx="0" cy="1888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直接连接符 267"/>
                        <wps:cNvCnPr/>
                        <wps:spPr>
                          <a:xfrm flipH="1" flipV="1">
                            <a:off x="141135" y="879673"/>
                            <a:ext cx="85" cy="1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直接连接符 268"/>
                        <wps:cNvCnPr/>
                        <wps:spPr>
                          <a:xfrm flipV="1">
                            <a:off x="144794" y="772738"/>
                            <a:ext cx="680984" cy="4827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9" name="直接连接符 269"/>
                        <wps:cNvCnPr/>
                        <wps:spPr>
                          <a:xfrm flipV="1">
                            <a:off x="238899" y="853506"/>
                            <a:ext cx="667423" cy="4892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0" name="直接连接符 270"/>
                        <wps:cNvCnPr/>
                        <wps:spPr>
                          <a:xfrm>
                            <a:off x="225252" y="167148"/>
                            <a:ext cx="681294" cy="5248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 name="直接连接符 271"/>
                        <wps:cNvCnPr/>
                        <wps:spPr>
                          <a:xfrm>
                            <a:off x="144546" y="247916"/>
                            <a:ext cx="681027" cy="5248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2" name="椭圆 272"/>
                        <wps:cNvSpPr/>
                        <wps:spPr>
                          <a:xfrm>
                            <a:off x="63778" y="86380"/>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椭圆 273"/>
                        <wps:cNvSpPr/>
                        <wps:spPr>
                          <a:xfrm>
                            <a:off x="825778" y="691970"/>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直接连接符 274"/>
                        <wps:cNvCnPr/>
                        <wps:spPr>
                          <a:xfrm>
                            <a:off x="239991" y="1203764"/>
                            <a:ext cx="0" cy="1888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5" name="直接连接符 275"/>
                        <wps:cNvCnPr/>
                        <wps:spPr>
                          <a:xfrm flipH="1" flipV="1">
                            <a:off x="925710" y="879673"/>
                            <a:ext cx="85" cy="1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6" name="TextBox 250"/>
                        <wps:cNvSpPr txBox="1"/>
                        <wps:spPr>
                          <a:xfrm>
                            <a:off x="775886" y="59554"/>
                            <a:ext cx="276030" cy="182255"/>
                          </a:xfrm>
                          <a:prstGeom prst="rect">
                            <a:avLst/>
                          </a:prstGeom>
                          <a:noFill/>
                        </wps:spPr>
                        <wps:txbx>
                          <w:txbxContent>
                            <w:p>
                              <w:pPr>
                                <w:pStyle w:val="NormalWeb"/>
                                <w:adjustRightInd w:val="0"/>
                                <w:snapToGrid w:val="0"/>
                                <w:spacing w:before="0" w:beforeAutospacing="0" w:after="0" w:afterAutospacing="0"/>
                                <w:jc w:val="center"/>
                                <w:rPr>
                                  <w:sz w:val="22"/>
                                  <w:szCs w:val="21"/>
                                </w:rPr>
                              </w:pPr>
                              <w:r>
                                <w:rPr>
                                  <w:rFonts w:ascii="Times New Roman" w:eastAsiaTheme="minorEastAsia" w:hAnsi="Times New Roman" w:cs="Times New Roman"/>
                                  <w:b/>
                                  <w:iCs/>
                                  <w:kern w:val="24"/>
                                  <w:sz w:val="22"/>
                                  <w:szCs w:val="21"/>
                                </w:rPr>
                                <w:t>(b)</w:t>
                              </w:r>
                            </w:p>
                          </w:txbxContent>
                        </wps:txbx>
                        <wps:bodyPr wrap="square" lIns="18000" tIns="10800" rIns="18000" bIns="10800" rtlCol="0">
                          <a:spAutoFit/>
                        </wps:bodyPr>
                      </wps:wsp>
                      <wps:wsp>
                        <wps:cNvPr id="277" name="TextBox 250"/>
                        <wps:cNvSpPr txBox="1"/>
                        <wps:spPr>
                          <a:xfrm>
                            <a:off x="392971" y="1157538"/>
                            <a:ext cx="136965" cy="263535"/>
                          </a:xfrm>
                          <a:prstGeom prst="rect">
                            <a:avLst/>
                          </a:prstGeom>
                          <a:noFill/>
                        </wps:spPr>
                        <wps:txbx>
                          <w:txbxContent>
                            <w:p>
                              <w:pPr>
                                <w:pStyle w:val="NormalWeb"/>
                                <w:spacing w:before="0" w:beforeAutospacing="0" w:after="0" w:afterAutospacing="0"/>
                                <w:jc w:val="center"/>
                                <w:rPr>
                                  <w:sz w:val="21"/>
                                  <w:szCs w:val="21"/>
                                </w:rPr>
                              </w:pPr>
                              <w:r>
                                <w:rPr>
                                  <w:rFonts w:ascii="Times New Roman" w:hAnsi="Times New Roman"/>
                                  <w:color w:val="000000"/>
                                  <w:kern w:val="24"/>
                                  <w:sz w:val="21"/>
                                  <w:szCs w:val="21"/>
                                </w:rPr>
                                <w:t>A</w:t>
                              </w:r>
                            </w:p>
                          </w:txbxContent>
                        </wps:txbx>
                        <wps:bodyPr wrap="square" lIns="18000" tIns="10800" rIns="18000" bIns="10800" rtlCol="0">
                          <a:spAutoFit/>
                        </wps:bodyPr>
                      </wps:wsp>
                      <wps:wsp>
                        <wps:cNvPr id="278" name="TextBox 250"/>
                        <wps:cNvSpPr txBox="1"/>
                        <wps:spPr>
                          <a:xfrm>
                            <a:off x="392971" y="804891"/>
                            <a:ext cx="136965" cy="263535"/>
                          </a:xfrm>
                          <a:prstGeom prst="rect">
                            <a:avLst/>
                          </a:prstGeom>
                          <a:noFill/>
                        </wps:spPr>
                        <wps:txbx>
                          <w:txbxContent>
                            <w:p>
                              <w:pPr>
                                <w:pStyle w:val="NormalWeb"/>
                                <w:spacing w:before="0" w:beforeAutospacing="0" w:after="0" w:afterAutospacing="0"/>
                                <w:jc w:val="center"/>
                                <w:rPr>
                                  <w:sz w:val="21"/>
                                  <w:szCs w:val="21"/>
                                </w:rPr>
                              </w:pPr>
                              <w:r>
                                <w:rPr>
                                  <w:rFonts w:ascii="Times New Roman" w:hAnsi="Times New Roman" w:hint="eastAsia"/>
                                  <w:color w:val="000000"/>
                                  <w:kern w:val="24"/>
                                  <w:sz w:val="21"/>
                                  <w:szCs w:val="21"/>
                                </w:rPr>
                                <w:t>B</w:t>
                              </w:r>
                            </w:p>
                          </w:txbxContent>
                        </wps:txbx>
                        <wps:bodyPr wrap="square" lIns="18000" tIns="10800" rIns="18000" bIns="10800" rtlCol="0">
                          <a:spAutoFit/>
                        </wps:bodyPr>
                      </wps:wsp>
                      <wps:wsp>
                        <wps:cNvPr id="279" name="TextBox 250"/>
                        <wps:cNvSpPr txBox="1"/>
                        <wps:spPr>
                          <a:xfrm>
                            <a:off x="392971" y="465574"/>
                            <a:ext cx="136965" cy="263535"/>
                          </a:xfrm>
                          <a:prstGeom prst="rect">
                            <a:avLst/>
                          </a:prstGeom>
                          <a:noFill/>
                        </wps:spPr>
                        <wps:txbx>
                          <w:txbxContent>
                            <w:p>
                              <w:pPr>
                                <w:pStyle w:val="NormalWeb"/>
                                <w:spacing w:before="0" w:beforeAutospacing="0" w:after="0" w:afterAutospacing="0"/>
                                <w:jc w:val="center"/>
                                <w:rPr>
                                  <w:sz w:val="21"/>
                                  <w:szCs w:val="21"/>
                                </w:rPr>
                              </w:pPr>
                              <w:r>
                                <w:rPr>
                                  <w:rFonts w:ascii="Times New Roman" w:hAnsi="Times New Roman" w:hint="eastAsia"/>
                                  <w:color w:val="000000"/>
                                  <w:kern w:val="24"/>
                                  <w:sz w:val="21"/>
                                  <w:szCs w:val="21"/>
                                </w:rPr>
                                <w:t>H</w:t>
                              </w:r>
                            </w:p>
                          </w:txbxContent>
                        </wps:txbx>
                        <wps:bodyPr wrap="square" lIns="18000" tIns="10800" rIns="18000" bIns="10800" rtlCol="0">
                          <a:spAutoFit/>
                        </wps:bodyPr>
                      </wps:wsp>
                      <wps:wsp>
                        <wps:cNvPr id="280" name="TextBox 250"/>
                        <wps:cNvSpPr txBox="1"/>
                        <wps:spPr>
                          <a:xfrm>
                            <a:off x="392971" y="112927"/>
                            <a:ext cx="136965" cy="263535"/>
                          </a:xfrm>
                          <a:prstGeom prst="rect">
                            <a:avLst/>
                          </a:prstGeom>
                          <a:noFill/>
                        </wps:spPr>
                        <wps:txbx>
                          <w:txbxContent>
                            <w:p>
                              <w:pPr>
                                <w:pStyle w:val="NormalWeb"/>
                                <w:spacing w:before="0" w:beforeAutospacing="0" w:after="0" w:afterAutospacing="0"/>
                                <w:jc w:val="center"/>
                                <w:rPr>
                                  <w:sz w:val="21"/>
                                  <w:szCs w:val="21"/>
                                </w:rPr>
                              </w:pPr>
                              <w:r>
                                <w:rPr>
                                  <w:rFonts w:ascii="Times New Roman" w:hAnsi="Times New Roman" w:hint="eastAsia"/>
                                  <w:color w:val="000000"/>
                                  <w:kern w:val="24"/>
                                  <w:sz w:val="21"/>
                                  <w:szCs w:val="21"/>
                                </w:rPr>
                                <w:t>L</w:t>
                              </w:r>
                            </w:p>
                          </w:txbxContent>
                        </wps:txbx>
                        <wps:bodyPr wrap="square" lIns="18000" tIns="10800" rIns="18000" bIns="10800" rtlCol="0">
                          <a:spAutoFit/>
                        </wps:bodyPr>
                      </wps:wsp>
                    </wpc:wpc>
                  </a:graphicData>
                </a:graphic>
              </wp:inline>
            </w:drawing>
          </mc:Choice>
          <mc:Fallback>
            <w:pict>
              <v:group id="画布 281" o:spid="_x0000_s1146" editas="canvas" style="width:85.65pt;height:112.35pt;mso-position-horizontal-relative:char;mso-position-vertical-relative:line" coordsize="10871,14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">
                <v:shape id="_x0000_s1147" type="#_x0000_t75" style="position:absolute;width:10871;height:14268;visibility:visible;mso-wrap-style:square">
                  <v:fill o:detectmouseclick="t"/>
                  <v:path o:connecttype="none"/>
                </v:shape>
                <v:shape id="文本框 263" o:spid="_x0000_s1148" type="#_x0000_t202" style="position:absolute;left:356;top:604;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XHQMUA&#10;AADcAAAADwAAAGRycy9kb3ducmV2LnhtbESPQWvCQBSE7wX/w/IKvdVNbdESXUUDgVx6aPTQ4zP7&#10;TEKyb9PsNon/3i0IHoeZ+YbZ7CbTioF6V1tW8DaPQBAXVtdcKjgd09dPEM4ja2wtk4IrOdhtZ08b&#10;jLUd+ZuG3JciQNjFqKDyvouldEVFBt3cdsTBu9jeoA+yL6XucQxw08pFFC2lwZrDQoUdJRUVTf5n&#10;FPw0U2J8ujqcG/rNvg4fiRvOiVIvz9N+DcLT5B/hezvTChbLd/g/E46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cdAxQAAANwAAAAPAAAAAAAAAAAAAAAAAJgCAABkcnMv&#10;ZG93bnJldi54bWxQSwUGAAAAAAQABAD1AAAAig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v:textbox>
                </v:shape>
                <v:shape id="文本框 264" o:spid="_x0000_s1149" type="#_x0000_t202" style="position:absolute;left:7993;top:6634;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fNMUA&#10;AADcAAAADwAAAGRycy9kb3ducmV2LnhtbESPQWuDQBSE74H+h+UVekvWBDHFZpVECHjpoUkOPb64&#10;ryq6b627Vfvvu4VCj8PMfMMc8sX0YqLRtZYVbDcRCOLK6pZrBbfref0Mwnlkjb1lUvBNDvLsYXXA&#10;VNuZ32i6+FoECLsUFTTeD6mUrmrIoNvYgTh4H3Y06IMca6lHnAPc9HIXRYk02HJYaHCgoqGqu3wZ&#10;Be/dUhh/3p/uHX2Wr6e4cNO9UOrpcTm+gPC0+P/wX7vUCnZJDL9nwh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F80xQAAANwAAAAPAAAAAAAAAAAAAAAAAJgCAABkcnMv&#10;ZG93bnJldi54bWxQSwUGAAAAAAQABAD1AAAAig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v:textbox>
                </v:shape>
                <v:shape id="文本框 265" o:spid="_x0000_s1150" type="#_x0000_t202" style="position:absolute;left:506;top:12555;width:1882;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JLMcA&#10;AADcAAAADwAAAGRycy9kb3ducmV2LnhtbESPQWvCQBSE7wX/w/IKvRTdVFQkdROqWOmhHkxEr4/s&#10;a5KafRuyq6b99d2C4HGYmW+YRdqbRlyoc7VlBS+jCARxYXXNpYJ9/j6cg3AeWWNjmRT8kIM0GTws&#10;MNb2yju6ZL4UAcIuRgWV920spSsqMuhGtiUO3pftDPogu1LqDq8Bbho5jqKZNFhzWKiwpVVFxSk7&#10;GwXrc/+9XJbbKR6zz12TTw7R8+9GqafH/u0VhKfe38O39odWMJ5N4f9MO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TySzHAAAA3AAAAA8AAAAAAAAAAAAAAAAAmAIAAGRy&#10;cy9kb3ducmV2LnhtbFBLBQYAAAAABAAEAPUAAACMAwAAAAA=&#10;" fillcolor="#ddd" strokecolor="black [3213]">
                  <v:textbox inset="1mm,.5mm,1mm,.5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v:textbox>
                </v:shape>
                <v:line id="直接连接符 266" o:spid="_x0000_s1151" style="position:absolute;visibility:visible;mso-wrap-style:square" from="506,12037" to="506,13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1S8UAAADcAAAADwAAAGRycy9kb3ducmV2LnhtbESPQWvCQBSE74X+h+UVvNWNARNJXSUU&#10;hKqnakuvj+wzic2+DbvbGP31bqHQ4zAz3zDL9Wg6MZDzrWUFs2kCgriyuuVawcdx87wA4QOyxs4y&#10;KbiSh/Xq8WGJhbYXfqfhEGoRIewLVNCE0BdS+qohg35qe+LonawzGKJ0tdQOLxFuOpkmSSYNthwX&#10;GuzptaHq+/BjFCyq3dmVebmdzT/7/Dak+2zzlSs1eRrLFxCBxvAf/mu/aQVplsHv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1S8UAAADcAAAADwAAAAAAAAAA&#10;AAAAAAChAgAAZHJzL2Rvd25yZXYueG1sUEsFBgAAAAAEAAQA+QAAAJMDAAAAAA==&#10;" strokecolor="black [3213]"/>
                <v:line id="直接连接符 267" o:spid="_x0000_s1152" style="position:absolute;flip:x y;visibility:visible;mso-wrap-style:square" from="1411,8796" to="1412,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guMMAAADcAAAADwAAAGRycy9kb3ducmV2LnhtbESP3WoCMRSE74W+QzgF7zRbwb/VKK2g&#10;CBahVu8Pm+Pu2s3JsolufHtTELwcZuYbZr4MphI3alxpWcFHPwFBnFldcq7g+LvuTUA4j6yxskwK&#10;7uRguXjrzDHVtuUfuh18LiKEXYoKCu/rVEqXFWTQ9W1NHL2zbQz6KJtc6gbbCDeVHCTJSBosOS4U&#10;WNOqoOzvcDUKtrswnfBqf/nGU2ur/fAr0ZugVPc9fM5AeAr+FX62t1rBYDSG/zPx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34LjDAAAA3AAAAA8AAAAAAAAAAAAA&#10;AAAAoQIAAGRycy9kb3ducmV2LnhtbFBLBQYAAAAABAAEAPkAAACRAwAAAAA=&#10;" strokecolor="black [3213]"/>
                <v:line id="直接连接符 268" o:spid="_x0000_s1153" style="position:absolute;flip:y;visibility:visible;mso-wrap-style:square" from="1447,7727" to="8257,12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zE1sEAAADcAAAADwAAAGRycy9kb3ducmV2LnhtbERP3WrCMBS+H/gO4QjezVRxRatRnCDI&#10;bmTqAxyaY1NsTmqSae3TLxeDXX58/6tNZxvxIB9qxwom4wwEcel0zZWCy3n/PgcRIrLGxjEpeFGA&#10;zXrwtsJCuyd/0+MUK5FCOBSowMTYFlKG0pDFMHYtceKuzluMCfpKao/PFG4bOc2yXFqsOTUYbGln&#10;qLydfqyCpo+XfvG5M312n7308Zg7//Gl1GjYbZcgInXxX/znPmgF0zytTWfSEZ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XMTWwQAAANwAAAAPAAAAAAAAAAAAAAAA&#10;AKECAABkcnMvZG93bnJldi54bWxQSwUGAAAAAAQABAD5AAAAjwMAAAAA&#10;" strokecolor="black [3213]"/>
                <v:line id="直接连接符 269" o:spid="_x0000_s1154" style="position:absolute;flip:y;visibility:visible;mso-wrap-style:square" from="2388,8535" to="9063,13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BhTcQAAADcAAAADwAAAGRycy9kb3ducmV2LnhtbESP3WoCMRSE7wu+QziCdzWr2EW3RlGh&#10;UHoj/jzAYXPcLN2crEmq6z59Uyh4OczMN8xy3dlG3MiH2rGCyTgDQVw6XXOl4Hz6eJ2DCBFZY+OY&#10;FDwowHo1eFliod2dD3Q7xkokCIcCFZgY20LKUBqyGMauJU7exXmLMUlfSe3xnuC2kdMsy6XFmtOC&#10;wZZ2hsrv449V0PTx3C+2O9Nn19lD7/e5829fSo2G3eYdRKQuPsP/7U+tYJov4O9MO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EGFNxAAAANwAAAAPAAAAAAAAAAAA&#10;AAAAAKECAABkcnMvZG93bnJldi54bWxQSwUGAAAAAAQABAD5AAAAkgMAAAAA&#10;" strokecolor="black [3213]"/>
                <v:line id="直接连接符 270" o:spid="_x0000_s1155" style="position:absolute;visibility:visible;mso-wrap-style:square" from="2252,1671" to="9065,6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MeecIAAADcAAAADwAAAGRycy9kb3ducmV2LnhtbERPz2vCMBS+D/wfwhN2m6mFWalGKYKg&#10;7jQ38fponm21eSlJrHV//XIY7Pjx/V6uB9OKnpxvLCuYThIQxKXVDVcKvr+2b3MQPiBrbC2Tgid5&#10;WK9GL0vMtX3wJ/XHUIkYwj5HBXUIXS6lL2sy6Ce2I47cxTqDIUJXSe3wEcNNK9MkmUmDDceGGjva&#10;1FTejnejYF4erq7Iiv30/dRlP336MdueM6Vex0OxABFoCP/iP/dOK0izOD+eiUdA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AMeecIAAADcAAAADwAAAAAAAAAAAAAA&#10;AAChAgAAZHJzL2Rvd25yZXYueG1sUEsFBgAAAAAEAAQA+QAAAJADAAAAAA==&#10;" strokecolor="black [3213]"/>
                <v:line id="直接连接符 271" o:spid="_x0000_s1156" style="position:absolute;visibility:visible;mso-wrap-style:square" from="1445,2479" to="8255,7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74sUAAADcAAAADwAAAGRycy9kb3ducmV2LnhtbESPQWvCQBSE74X+h+UVvNVNAhpJXSUU&#10;hGpPakuvj+wzic2+DbvbGP31XaHQ4zAz3zDL9Wg6MZDzrWUF6TQBQVxZ3XKt4OO4eV6A8AFZY2eZ&#10;FFzJw3r1+LDEQtsL72k4hFpECPsCFTQh9IWUvmrIoJ/anjh6J+sMhihdLbXDS4SbTmZJMpcGW44L&#10;Dfb02lD1ffgxChbV7uzKvNyms88+vw3Z+3zzlSs1eRrLFxCBxvAf/mu/aQVZnsL9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74sUAAADcAAAADwAAAAAAAAAA&#10;AAAAAAChAgAAZHJzL2Rvd25yZXYueG1sUEsFBgAAAAAEAAQA+QAAAJMDAAAAAA==&#10;" strokecolor="black [3213]"/>
                <v:oval id="椭圆 272" o:spid="_x0000_s1157" style="position:absolute;left:637;top:863;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jWMQA&#10;AADcAAAADwAAAGRycy9kb3ducmV2LnhtbESPzWsCMRTE74X+D+EVvNWki1hZjSLVoj0U/Oihx8fm&#10;7QduXpZNqvG/bwTB4zAzv2Fmi2hbcabeN441vA0VCOLCmYYrDT/Hz9cJCB+QDbaOScOVPCzmz08z&#10;zI278J7Oh1CJBGGfo4Y6hC6X0hc1WfRD1xEnr3S9xZBkX0nT4yXBbSszpcbSYsNpocaOPmoqToc/&#10;q+H7d/w1ChjLuGN1UpvNelXulNaDl7icgggUwyN8b2+Nhuw9g9uZd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Y1jEAAAA3AAAAA8AAAAAAAAAAAAAAAAAmAIAAGRycy9k&#10;b3ducmV2LnhtbFBLBQYAAAAABAAEAPUAAACJAwAAAAA=&#10;" filled="f" strokecolor="black [3213]"/>
                <v:oval id="椭圆 273" o:spid="_x0000_s1158" style="position:absolute;left:8257;top:6919;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Gw8UA&#10;AADcAAAADwAAAGRycy9kb3ducmV2LnhtbESPT2sCMRTE74V+h/AKvdVEK1pWo5Sq2B6E1Xrw+Ni8&#10;/YObl2UTNX77plDocZiZ3zDzZbStuFLvG8cahgMFgrhwpuFKw/F78/IGwgdkg61j0nAnD8vF48Mc&#10;M+NuvKfrIVQiQdhnqKEOocuk9EVNFv3AdcTJK11vMSTZV9L0eEtw28qRUhNpseG0UGNHHzUV58PF&#10;atidJl/jgLGMOauz2m7XqzJXWj8/xfcZiEAx/If/2p9Gw2j6Cr9n0h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cbDxQAAANwAAAAPAAAAAAAAAAAAAAAAAJgCAABkcnMv&#10;ZG93bnJldi54bWxQSwUGAAAAAAQABAD1AAAAigMAAAAA&#10;" filled="f" strokecolor="black [3213]"/>
                <v:line id="直接连接符 274" o:spid="_x0000_s1159" style="position:absolute;visibility:visible;mso-wrap-style:square" from="2399,12037" to="2399,13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gYesYAAADcAAAADwAAAGRycy9kb3ducmV2LnhtbESPQWvCQBSE7wX/w/KE3urG0BpJXSUI&#10;Qq0ntaXXR/Y1Sc2+DbvbGPvru4LgcZiZb5jFajCt6Mn5xrKC6SQBQVxa3XCl4OO4eZqD8AFZY2uZ&#10;FFzIw2o5elhgru2Z99QfQiUihH2OCuoQulxKX9Zk0E9sRxy9b+sMhihdJbXDc4SbVqZJMpMGG44L&#10;NXa0rqk8HX6Ngnn5/uOKrNhOXz677K9Pd7PNV6bU43goXkEEGsI9fGu/aQVp9gzXM/E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4GHrGAAAA3AAAAA8AAAAAAAAA&#10;AAAAAAAAoQIAAGRycy9kb3ducmV2LnhtbFBLBQYAAAAABAAEAPkAAACUAwAAAAA=&#10;" strokecolor="black [3213]"/>
                <v:line id="直接连接符 275" o:spid="_x0000_s1160" style="position:absolute;flip:x y;visibility:visible;mso-wrap-style:square" from="9257,8796" to="9257,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BNicMAAADcAAAADwAAAGRycy9kb3ducmV2LnhtbESPQWsCMRSE70L/Q3gFb5qtYNXVKK2g&#10;CIpQq/fH5rm7dvOybKKb/nsjCB6HmfmGmS2CqcSNGldaVvDRT0AQZ1aXnCs4/q56YxDOI2usLJOC&#10;f3KwmL91Zphq2/IP3Q4+FxHCLkUFhfd1KqXLCjLo+rYmjt7ZNgZ9lE0udYNthJtKDpLkUxosOS4U&#10;WNOyoOzvcDUKNtswGfNyf9nhqbXVfvid6HVQqvsevqYgPAX/Cj/bG61gMBrC40w8An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wTYnDAAAA3AAAAA8AAAAAAAAAAAAA&#10;AAAAoQIAAGRycy9kb3ducmV2LnhtbFBLBQYAAAAABAAEAPkAAACRAwAAAAA=&#10;" strokecolor="black [3213]"/>
                <v:shape id="TextBox 250" o:spid="_x0000_s1161" type="#_x0000_t202" style="position:absolute;left:7758;top:595;width:2761;height:1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TOLcMA&#10;AADcAAAADwAAAGRycy9kb3ducmV2LnhtbESPwWrDMBBE74X+g9hCb43cHJzgRgmhENpbEycfsLa2&#10;lqm1MpIaq/36KBDIcZiZN8xqk+wgzuRD71jB66wAQdw63XOn4HTcvSxBhIiscXBMCv4owGb9+LDC&#10;SruJD3SuYycyhEOFCkyMYyVlaA1ZDDM3Emfv23mLMUvfSe1xynA7yHlRlNJiz3nB4Ejvhtqf+tcq&#10;qBu/+yh0+Ddf5dE1ado3MW2Ven5K2zcQkVK8h2/tT61gvijheiYfAb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TOLc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sz w:val="22"/>
                            <w:szCs w:val="21"/>
                          </w:rPr>
                        </w:pPr>
                        <w:r>
                          <w:rPr>
                            <w:rFonts w:ascii="Times New Roman" w:eastAsiaTheme="minorEastAsia" w:hAnsi="Times New Roman" w:cs="Times New Roman"/>
                            <w:b/>
                            <w:iCs/>
                            <w:kern w:val="24"/>
                            <w:sz w:val="22"/>
                            <w:szCs w:val="21"/>
                          </w:rPr>
                          <w:t>(b)</w:t>
                        </w:r>
                      </w:p>
                    </w:txbxContent>
                  </v:textbox>
                </v:shape>
                <v:shape id="TextBox 250" o:spid="_x0000_s1162" type="#_x0000_t202" style="position:absolute;left:3929;top:11575;width:1370;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hrtsMA&#10;AADcAAAADwAAAGRycy9kb3ducmV2LnhtbESPQWsCMRSE74X+h/AK3mpWDypbo4gg9WZd+wPebl43&#10;SzcvS5K6sb++KQgeh5n5hllvk+3FlXzoHCuYTQsQxI3THbcKPi+H1xWIEJE19o5JwY0CbDfPT2ss&#10;tRv5TNcqtiJDOJSowMQ4lFKGxpDFMHUDcfa+nLcYs/St1B7HDLe9nBfFQlrsOC8YHGhvqPmufqyC&#10;qvaH90KHX3NaXFydxo86pp1Sk5e0ewMRKcVH+N4+agXz5RL+z+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hrtsMAAADcAAAADwAAAAAAAAAAAAAAAACYAgAAZHJzL2Rv&#10;d25yZXYueG1sUEsFBgAAAAAEAAQA9QAAAIgDAAAAAA==&#10;" filled="f" stroked="f">
                  <v:textbox style="mso-fit-shape-to-text:t" inset=".5mm,.3mm,.5mm,.3mm">
                    <w:txbxContent>
                      <w:p>
                        <w:pPr>
                          <w:pStyle w:val="NormalWeb"/>
                          <w:spacing w:before="0" w:beforeAutospacing="0" w:after="0" w:afterAutospacing="0"/>
                          <w:jc w:val="center"/>
                          <w:rPr>
                            <w:sz w:val="21"/>
                            <w:szCs w:val="21"/>
                          </w:rPr>
                        </w:pPr>
                        <w:r>
                          <w:rPr>
                            <w:rFonts w:ascii="Times New Roman" w:hAnsi="Times New Roman"/>
                            <w:color w:val="000000"/>
                            <w:kern w:val="24"/>
                            <w:sz w:val="21"/>
                            <w:szCs w:val="21"/>
                          </w:rPr>
                          <w:t>A</w:t>
                        </w:r>
                      </w:p>
                    </w:txbxContent>
                  </v:textbox>
                </v:shape>
                <v:shape id="TextBox 250" o:spid="_x0000_s1163" type="#_x0000_t202" style="position:absolute;left:3929;top:8048;width:1370;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xMAA&#10;AADcAAAADwAAAGRycy9kb3ducmV2LnhtbERPS27CMBDdI3EHa5DYgVMWUKUYhCohuqOEHmAST+Oo&#10;8TiyDXE5PV5U6vLp/bf7ZHtxJx86xwpelgUI4sbpjlsFX9fj4hVEiMgae8ek4JcC7HfTyRZL7Ua+&#10;0L2KrcghHEpUYGIcSilDY8hiWLqBOHPfzluMGfpWao9jDre9XBXFWlrsODcYHOjdUPNT3ayCqvbH&#10;U6HDw5zXV1en8bOO6aDUfJYObyAipfgv/nN/aAWrTV6bz+Qj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f/xMAAAADcAAAADwAAAAAAAAAAAAAAAACYAgAAZHJzL2Rvd25y&#10;ZXYueG1sUEsFBgAAAAAEAAQA9QAAAIUDAAAAAA==&#10;" filled="f" stroked="f">
                  <v:textbox style="mso-fit-shape-to-text:t" inset=".5mm,.3mm,.5mm,.3mm">
                    <w:txbxContent>
                      <w:p>
                        <w:pPr>
                          <w:pStyle w:val="NormalWeb"/>
                          <w:spacing w:before="0" w:beforeAutospacing="0" w:after="0" w:afterAutospacing="0"/>
                          <w:jc w:val="center"/>
                          <w:rPr>
                            <w:sz w:val="21"/>
                            <w:szCs w:val="21"/>
                          </w:rPr>
                        </w:pPr>
                        <w:r>
                          <w:rPr>
                            <w:rFonts w:ascii="Times New Roman" w:hAnsi="Times New Roman" w:hint="eastAsia"/>
                            <w:color w:val="000000"/>
                            <w:kern w:val="24"/>
                            <w:sz w:val="21"/>
                            <w:szCs w:val="21"/>
                          </w:rPr>
                          <w:t>B</w:t>
                        </w:r>
                      </w:p>
                    </w:txbxContent>
                  </v:textbox>
                </v:shape>
                <v:shape id="TextBox 250" o:spid="_x0000_s1164" type="#_x0000_t202" style="position:absolute;left:3929;top:4655;width:1370;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taX8MA&#10;AADcAAAADwAAAGRycy9kb3ducmV2LnhtbESPwW7CMBBE75X6D9ZW4lYcOEBJMQhVQnBrG/iATbyN&#10;I+J1ZLvE9OtrpEo9jmbmjWa9TbYXV/Khc6xgNi1AEDdOd9wqOJ/2zy8gQkTW2DsmBTcKsN08Pqyx&#10;1G7kT7pWsRUZwqFEBSbGoZQyNIYshqkbiLP35bzFmKVvpfY4Zrjt5bwoFtJix3nB4EBvhppL9W0V&#10;VLXfHwodfsz74uTqNH7UMe2Umjyl3SuISCn+h//aR61gvlzB/Uw+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taX8MAAADcAAAADwAAAAAAAAAAAAAAAACYAgAAZHJzL2Rv&#10;d25yZXYueG1sUEsFBgAAAAAEAAQA9QAAAIgDAAAAAA==&#10;" filled="f" stroked="f">
                  <v:textbox style="mso-fit-shape-to-text:t" inset=".5mm,.3mm,.5mm,.3mm">
                    <w:txbxContent>
                      <w:p>
                        <w:pPr>
                          <w:pStyle w:val="NormalWeb"/>
                          <w:spacing w:before="0" w:beforeAutospacing="0" w:after="0" w:afterAutospacing="0"/>
                          <w:jc w:val="center"/>
                          <w:rPr>
                            <w:sz w:val="21"/>
                            <w:szCs w:val="21"/>
                          </w:rPr>
                        </w:pPr>
                        <w:r>
                          <w:rPr>
                            <w:rFonts w:ascii="Times New Roman" w:hAnsi="Times New Roman" w:hint="eastAsia"/>
                            <w:color w:val="000000"/>
                            <w:kern w:val="24"/>
                            <w:sz w:val="21"/>
                            <w:szCs w:val="21"/>
                          </w:rPr>
                          <w:t>H</w:t>
                        </w:r>
                      </w:p>
                    </w:txbxContent>
                  </v:textbox>
                </v:shape>
                <v:shape id="TextBox 250" o:spid="_x0000_s1165" type="#_x0000_t202" style="position:absolute;left:3929;top:1129;width:1370;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D5b8A&#10;AADcAAAADwAAAGRycy9kb3ducmV2LnhtbERPzYrCMBC+L/gOYQRva6oHka5RZEH0tm71AabNbFO2&#10;mZQk2qxPbw4LHj++/80u2V7cyYfOsYLFvABB3Djdcavgejm8r0GEiKyxd0wK/ijAbjt522Cp3cjf&#10;dK9iK3IIhxIVmBiHUsrQGLIY5m4gztyP8xZjhr6V2uOYw20vl0WxkhY7zg0GB/o01PxWN6ugqv3h&#10;WOjwMF+ri6vTeK5j2is1m6b9B4hIKb7E/+6TVrBc5/n5TD4Ccvs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JIPlvwAAANwAAAAPAAAAAAAAAAAAAAAAAJgCAABkcnMvZG93bnJl&#10;di54bWxQSwUGAAAAAAQABAD1AAAAhAMAAAAA&#10;" filled="f" stroked="f">
                  <v:textbox style="mso-fit-shape-to-text:t" inset=".5mm,.3mm,.5mm,.3mm">
                    <w:txbxContent>
                      <w:p>
                        <w:pPr>
                          <w:pStyle w:val="NormalWeb"/>
                          <w:spacing w:before="0" w:beforeAutospacing="0" w:after="0" w:afterAutospacing="0"/>
                          <w:jc w:val="center"/>
                          <w:rPr>
                            <w:sz w:val="21"/>
                            <w:szCs w:val="21"/>
                          </w:rPr>
                        </w:pPr>
                        <w:r>
                          <w:rPr>
                            <w:rFonts w:ascii="Times New Roman" w:hAnsi="Times New Roman" w:hint="eastAsia"/>
                            <w:color w:val="000000"/>
                            <w:kern w:val="24"/>
                            <w:sz w:val="21"/>
                            <w:szCs w:val="21"/>
                          </w:rPr>
                          <w:t>L</w:t>
                        </w:r>
                      </w:p>
                    </w:txbxContent>
                  </v:textbox>
                </v:shape>
                <w10:anchorlock/>
              </v:group>
            </w:pict>
          </mc:Fallback>
        </mc:AlternateContent>
      </w:r>
    </w:p>
    <w:p>
      <w:pPr>
        <w:jc w:val="center"/>
        <w:rPr>
          <w:rFonts w:ascii="Times New Roman" w:hAnsi="Times New Roman" w:cs="Times New Roman"/>
          <w:sz w:val="18"/>
          <w:szCs w:val="18"/>
        </w:rPr>
      </w:pPr>
      <w:r>
        <w:rPr>
          <w:rFonts w:ascii="Times New Roman" w:hAnsi="Times New Roman" w:cs="Times New Roman"/>
          <w:b/>
          <w:sz w:val="18"/>
          <w:szCs w:val="18"/>
        </w:rPr>
        <w:t xml:space="preserve">Fig. </w:t>
      </w:r>
      <w:bookmarkStart w:id="587" w:name="OLE_LINK143"/>
      <w:bookmarkStart w:id="588" w:name="OLE_LINK147"/>
      <w:r>
        <w:rPr>
          <w:rFonts w:ascii="Times New Roman" w:hAnsi="Times New Roman" w:cs="Times New Roman"/>
          <w:b/>
          <w:sz w:val="18"/>
          <w:szCs w:val="18"/>
        </w:rPr>
        <w:t>6</w:t>
      </w:r>
      <w:r>
        <w:rPr>
          <w:rFonts w:ascii="Times New Roman" w:hAnsi="Times New Roman" w:cs="Times New Roman"/>
          <w:sz w:val="18"/>
          <w:szCs w:val="18"/>
        </w:rPr>
        <w:t xml:space="preserve"> Topolog</w:t>
      </w:r>
      <w:ins w:id="589" w:author="Editor" w:date="2016-02-11T09:54:00Z">
        <w:r>
          <w:rPr>
            <w:rFonts w:ascii="Times New Roman" w:hAnsi="Times New Roman" w:cs="Times New Roman"/>
            <w:sz w:val="18"/>
            <w:szCs w:val="18"/>
          </w:rPr>
          <w:t>ical</w:t>
        </w:r>
      </w:ins>
      <w:del w:id="590" w:author="Editor" w:date="2016-02-11T09:54:00Z">
        <w:r>
          <w:rPr>
            <w:rFonts w:ascii="Times New Roman" w:hAnsi="Times New Roman" w:cs="Times New Roman"/>
            <w:sz w:val="18"/>
            <w:szCs w:val="18"/>
          </w:rPr>
          <w:delText>y</w:delText>
        </w:r>
      </w:del>
      <w:r>
        <w:rPr>
          <w:rFonts w:ascii="Times New Roman" w:hAnsi="Times New Roman" w:cs="Times New Roman"/>
          <w:sz w:val="18"/>
          <w:szCs w:val="18"/>
        </w:rPr>
        <w:t xml:space="preserve"> aggregation of the example WDS network</w:t>
      </w:r>
      <w:bookmarkEnd w:id="587"/>
      <w:bookmarkEnd w:id="588"/>
      <w:r>
        <w:rPr>
          <w:rFonts w:ascii="Times New Roman" w:hAnsi="Times New Roman" w:cs="Times New Roman"/>
          <w:sz w:val="18"/>
          <w:szCs w:val="18"/>
        </w:rPr>
        <w:t xml:space="preserve">. </w:t>
      </w:r>
      <w:r>
        <w:rPr>
          <w:rFonts w:ascii="Times New Roman" w:hAnsi="Times New Roman" w:cs="Times New Roman"/>
          <w:b/>
          <w:sz w:val="18"/>
          <w:szCs w:val="18"/>
        </w:rPr>
        <w:t>(a)</w:t>
      </w:r>
      <w:r>
        <w:rPr>
          <w:rFonts w:ascii="Times New Roman" w:hAnsi="Times New Roman" w:cs="Times New Roman"/>
          <w:sz w:val="18"/>
          <w:szCs w:val="18"/>
        </w:rPr>
        <w:t xml:space="preserve"> </w:t>
      </w:r>
      <w:r>
        <w:rPr>
          <w:rFonts w:ascii="Times New Roman" w:hAnsi="Times New Roman" w:cs="Times New Roman"/>
          <w:i/>
          <w:sz w:val="18"/>
          <w:szCs w:val="18"/>
        </w:rPr>
        <w:t>G</w:t>
      </w:r>
      <w:r>
        <w:rPr>
          <w:rFonts w:ascii="Times New Roman" w:hAnsi="Times New Roman" w:cs="Times New Roman"/>
          <w:sz w:val="18"/>
          <w:szCs w:val="18"/>
        </w:rPr>
        <w:t>*</w:t>
      </w:r>
      <w:r>
        <w:rPr>
          <w:rFonts w:ascii="Times New Roman" w:hAnsi="Times New Roman" w:cs="Times New Roman"/>
          <w:i/>
          <w:sz w:val="18"/>
          <w:szCs w:val="18"/>
        </w:rPr>
        <w:t>v</w:t>
      </w:r>
      <w:r>
        <w:rPr>
          <w:rFonts w:ascii="Times New Roman" w:hAnsi="Times New Roman" w:cs="Times New Roman"/>
          <w:sz w:val="18"/>
          <w:szCs w:val="18"/>
          <w:vertAlign w:val="subscript"/>
        </w:rPr>
        <w:t>5</w:t>
      </w:r>
      <w:r>
        <w:rPr>
          <w:rFonts w:ascii="Times New Roman" w:hAnsi="Times New Roman" w:cs="Times New Roman"/>
          <w:sz w:val="18"/>
          <w:szCs w:val="18"/>
        </w:rPr>
        <w:t xml:space="preserve">. </w:t>
      </w:r>
      <w:r>
        <w:rPr>
          <w:rFonts w:ascii="Times New Roman" w:hAnsi="Times New Roman" w:cs="Times New Roman"/>
          <w:b/>
          <w:sz w:val="18"/>
          <w:szCs w:val="18"/>
        </w:rPr>
        <w:t>(b)</w:t>
      </w:r>
      <w:r>
        <w:rPr>
          <w:rFonts w:ascii="Times New Roman" w:hAnsi="Times New Roman" w:cs="Times New Roman"/>
          <w:sz w:val="18"/>
          <w:szCs w:val="18"/>
        </w:rPr>
        <w:t xml:space="preserve"> </w:t>
      </w:r>
      <w:r>
        <w:rPr>
          <w:rFonts w:ascii="Times New Roman" w:hAnsi="Times New Roman" w:cs="Times New Roman"/>
          <w:i/>
          <w:sz w:val="18"/>
          <w:szCs w:val="18"/>
        </w:rPr>
        <w:t>G</w:t>
      </w:r>
      <w:r>
        <w:rPr>
          <w:rFonts w:ascii="Times New Roman" w:hAnsi="Times New Roman" w:cs="Times New Roman"/>
          <w:sz w:val="18"/>
          <w:szCs w:val="18"/>
        </w:rPr>
        <w:t>*</w:t>
      </w:r>
      <w:r>
        <w:rPr>
          <w:rFonts w:ascii="Times New Roman" w:hAnsi="Times New Roman" w:cs="Times New Roman"/>
          <w:i/>
          <w:sz w:val="18"/>
          <w:szCs w:val="18"/>
        </w:rPr>
        <w:t>v</w:t>
      </w:r>
      <w:r>
        <w:rPr>
          <w:rFonts w:ascii="Times New Roman" w:hAnsi="Times New Roman" w:cs="Times New Roman"/>
          <w:sz w:val="18"/>
          <w:szCs w:val="18"/>
          <w:vertAlign w:val="subscript"/>
        </w:rPr>
        <w:t>3</w:t>
      </w:r>
    </w:p>
    <w:p>
      <w:pPr>
        <w:ind w:firstLineChars="200" w:firstLine="420"/>
        <w:rPr>
          <w:rFonts w:ascii="Times New Roman" w:hAnsi="Times New Roman" w:cs="Times New Roman"/>
          <w:sz w:val="21"/>
          <w:szCs w:val="21"/>
        </w:rPr>
      </w:pPr>
      <w:del w:id="591" w:author="Editor" w:date="2016-02-11T09:54:00Z">
        <w:r>
          <w:rPr>
            <w:rFonts w:ascii="Times New Roman" w:hAnsi="Times New Roman" w:cs="Times New Roman"/>
            <w:sz w:val="21"/>
            <w:szCs w:val="21"/>
          </w:rPr>
          <w:delText>The s</w:delText>
        </w:r>
      </w:del>
      <w:ins w:id="592" w:author="Editor" w:date="2016-02-11T09:54:00Z">
        <w:r>
          <w:rPr>
            <w:rFonts w:ascii="Times New Roman" w:hAnsi="Times New Roman" w:cs="Times New Roman"/>
            <w:sz w:val="21"/>
            <w:szCs w:val="21"/>
          </w:rPr>
          <w:t>S</w:t>
        </w:r>
      </w:ins>
      <w:r>
        <w:rPr>
          <w:rFonts w:ascii="Times New Roman" w:hAnsi="Times New Roman" w:cs="Times New Roman"/>
          <w:sz w:val="21"/>
          <w:szCs w:val="21"/>
        </w:rPr>
        <w:t xml:space="preserve">ub-index </w:t>
      </w:r>
      <w:bookmarkStart w:id="593" w:name="OLE_LINK78"/>
      <w:bookmarkStart w:id="594" w:name="OLE_LINK79"/>
      <w:r>
        <w:rPr>
          <w:rFonts w:ascii="Times New Roman" w:hAnsi="Times New Roman" w:cs="Times New Roman"/>
          <w:i/>
          <w:sz w:val="21"/>
          <w:szCs w:val="21"/>
        </w:rPr>
        <w:t>I</w:t>
      </w:r>
      <w:r>
        <w:rPr>
          <w:rFonts w:ascii="Times New Roman" w:hAnsi="Times New Roman" w:cs="Times New Roman"/>
          <w:sz w:val="21"/>
          <w:szCs w:val="21"/>
          <w:vertAlign w:val="subscript"/>
        </w:rPr>
        <w:t>31</w:t>
      </w:r>
      <w:bookmarkEnd w:id="593"/>
      <w:bookmarkEnd w:id="594"/>
      <w:r>
        <w:rPr>
          <w:rFonts w:ascii="Times New Roman" w:hAnsi="Times New Roman" w:cs="Times New Roman"/>
          <w:sz w:val="21"/>
          <w:szCs w:val="21"/>
        </w:rPr>
        <w:t xml:space="preserve"> indicates the primary and appurtenant relations of </w:t>
      </w:r>
      <w:ins w:id="595" w:author="Editor" w:date="2016-02-11T09:54:00Z">
        <w:r>
          <w:rPr>
            <w:rFonts w:ascii="Times New Roman" w:hAnsi="Times New Roman" w:cs="Times New Roman"/>
            <w:sz w:val="21"/>
            <w:szCs w:val="21"/>
          </w:rPr>
          <w:t xml:space="preserve">the </w:t>
        </w:r>
      </w:ins>
      <w:r>
        <w:rPr>
          <w:rFonts w:ascii="Times New Roman" w:hAnsi="Times New Roman" w:cs="Times New Roman"/>
          <w:sz w:val="21"/>
          <w:szCs w:val="21"/>
        </w:rPr>
        <w:t>trunk and branch pipelines in a WDS network. A user node near</w:t>
      </w:r>
      <w:del w:id="596" w:author="Editor" w:date="2016-02-11T09:54:00Z">
        <w:r>
          <w:rPr>
            <w:rFonts w:ascii="Times New Roman" w:hAnsi="Times New Roman" w:cs="Times New Roman"/>
            <w:sz w:val="21"/>
            <w:szCs w:val="21"/>
          </w:rPr>
          <w:delText>by</w:delText>
        </w:r>
      </w:del>
      <w:r>
        <w:rPr>
          <w:rFonts w:ascii="Times New Roman" w:hAnsi="Times New Roman" w:cs="Times New Roman"/>
          <w:sz w:val="21"/>
          <w:szCs w:val="21"/>
        </w:rPr>
        <w:t xml:space="preserve"> the source usually </w:t>
      </w:r>
      <w:del w:id="597" w:author="Editor" w:date="2016-02-11T09:54:00Z">
        <w:r>
          <w:rPr>
            <w:rFonts w:ascii="Times New Roman" w:hAnsi="Times New Roman" w:cs="Times New Roman"/>
            <w:sz w:val="21"/>
            <w:szCs w:val="21"/>
          </w:rPr>
          <w:delText xml:space="preserve">keep </w:delText>
        </w:r>
      </w:del>
      <w:ins w:id="598" w:author="Editor" w:date="2016-02-11T09:54:00Z">
        <w:r>
          <w:rPr>
            <w:rFonts w:ascii="Times New Roman" w:hAnsi="Times New Roman" w:cs="Times New Roman"/>
            <w:sz w:val="21"/>
            <w:szCs w:val="21"/>
          </w:rPr>
          <w:t xml:space="preserve">has a </w:t>
        </w:r>
      </w:ins>
      <w:r>
        <w:rPr>
          <w:rFonts w:ascii="Times New Roman" w:hAnsi="Times New Roman" w:cs="Times New Roman"/>
          <w:sz w:val="21"/>
          <w:szCs w:val="21"/>
        </w:rPr>
        <w:t xml:space="preserve">smaller value of </w:t>
      </w:r>
      <w:bookmarkStart w:id="599" w:name="OLE_LINK80"/>
      <w:bookmarkStart w:id="600" w:name="OLE_LINK81"/>
      <w:bookmarkStart w:id="601" w:name="OLE_LINK82"/>
      <w:proofErr w:type="gramStart"/>
      <w:r>
        <w:rPr>
          <w:rFonts w:ascii="Times New Roman" w:hAnsi="Times New Roman" w:cs="Times New Roman"/>
          <w:i/>
          <w:sz w:val="21"/>
          <w:szCs w:val="21"/>
        </w:rPr>
        <w:t>I</w:t>
      </w:r>
      <w:r>
        <w:rPr>
          <w:rFonts w:ascii="Times New Roman" w:hAnsi="Times New Roman" w:cs="Times New Roman"/>
          <w:sz w:val="21"/>
          <w:szCs w:val="21"/>
          <w:vertAlign w:val="subscript"/>
        </w:rPr>
        <w:t>31</w:t>
      </w:r>
      <w:r>
        <w:rPr>
          <w:rFonts w:ascii="Times New Roman" w:hAnsi="Times New Roman" w:cs="Times New Roman"/>
          <w:sz w:val="21"/>
          <w:szCs w:val="21"/>
        </w:rPr>
        <w:t>(</w:t>
      </w:r>
      <w:proofErr w:type="gramEnd"/>
      <w:r>
        <w:rPr>
          <w:rFonts w:ascii="Times New Roman" w:hAnsi="Times New Roman" w:cs="Times New Roman"/>
          <w:i/>
          <w:sz w:val="21"/>
          <w:szCs w:val="21"/>
        </w:rPr>
        <w:t>i</w:t>
      </w:r>
      <w:r>
        <w:rPr>
          <w:rFonts w:ascii="Times New Roman" w:hAnsi="Times New Roman" w:cs="Times New Roman"/>
          <w:sz w:val="21"/>
          <w:szCs w:val="21"/>
        </w:rPr>
        <w:t>)</w:t>
      </w:r>
      <w:bookmarkEnd w:id="599"/>
      <w:bookmarkEnd w:id="600"/>
      <w:bookmarkEnd w:id="601"/>
      <w:del w:id="602" w:author="Editor" w:date="2016-02-11T09:54:00Z">
        <w:r>
          <w:rPr>
            <w:rFonts w:ascii="Times New Roman" w:hAnsi="Times New Roman" w:cs="Times New Roman"/>
            <w:sz w:val="21"/>
            <w:szCs w:val="21"/>
          </w:rPr>
          <w:delText>,</w:delText>
        </w:r>
      </w:del>
      <w:r>
        <w:rPr>
          <w:rFonts w:ascii="Times New Roman" w:hAnsi="Times New Roman" w:cs="Times New Roman"/>
          <w:sz w:val="21"/>
          <w:szCs w:val="21"/>
        </w:rPr>
        <w:t xml:space="preserve"> and </w:t>
      </w:r>
      <w:ins w:id="603" w:author="Editor" w:date="2016-02-11T09:54:00Z">
        <w:r>
          <w:rPr>
            <w:rFonts w:ascii="Times New Roman" w:hAnsi="Times New Roman" w:cs="Times New Roman"/>
            <w:sz w:val="21"/>
            <w:szCs w:val="21"/>
          </w:rPr>
          <w:t xml:space="preserve">is </w:t>
        </w:r>
      </w:ins>
      <w:r>
        <w:rPr>
          <w:rFonts w:ascii="Times New Roman" w:hAnsi="Times New Roman" w:cs="Times New Roman"/>
          <w:sz w:val="21"/>
          <w:szCs w:val="21"/>
        </w:rPr>
        <w:t>always located in trunk lines. BC index</w:t>
      </w:r>
      <w:bookmarkStart w:id="604" w:name="OLE_LINK83"/>
      <w:r>
        <w:rPr>
          <w:rFonts w:ascii="Times New Roman" w:hAnsi="Times New Roman" w:cs="Times New Roman"/>
          <w:i/>
          <w:sz w:val="21"/>
          <w:szCs w:val="21"/>
        </w:rPr>
        <w:t xml:space="preserve"> I</w:t>
      </w:r>
      <w:r>
        <w:rPr>
          <w:rFonts w:ascii="Times New Roman" w:hAnsi="Times New Roman" w:cs="Times New Roman"/>
          <w:sz w:val="21"/>
          <w:szCs w:val="21"/>
          <w:vertAlign w:val="subscript"/>
        </w:rPr>
        <w:t>32</w:t>
      </w:r>
      <w:bookmarkEnd w:id="604"/>
      <w:r>
        <w:rPr>
          <w:rFonts w:ascii="Times New Roman" w:hAnsi="Times New Roman" w:cs="Times New Roman"/>
          <w:sz w:val="21"/>
          <w:szCs w:val="21"/>
        </w:rPr>
        <w:t xml:space="preserve"> indicates the overall impact on the WDS network topology. A user node </w:t>
      </w:r>
      <w:del w:id="605" w:author="Editor" w:date="2016-02-11T09:54:00Z">
        <w:r>
          <w:rPr>
            <w:rFonts w:ascii="Times New Roman" w:hAnsi="Times New Roman" w:cs="Times New Roman"/>
            <w:sz w:val="21"/>
            <w:szCs w:val="21"/>
          </w:rPr>
          <w:delText xml:space="preserve">being </w:delText>
        </w:r>
      </w:del>
      <w:ins w:id="606" w:author="Editor" w:date="2016-02-11T09:54:00Z">
        <w:r>
          <w:rPr>
            <w:rFonts w:ascii="Times New Roman" w:hAnsi="Times New Roman" w:cs="Times New Roman"/>
            <w:sz w:val="21"/>
            <w:szCs w:val="21"/>
          </w:rPr>
          <w:t xml:space="preserve">that is </w:t>
        </w:r>
      </w:ins>
      <w:r>
        <w:rPr>
          <w:rFonts w:ascii="Times New Roman" w:hAnsi="Times New Roman" w:cs="Times New Roman"/>
          <w:sz w:val="21"/>
          <w:szCs w:val="21"/>
        </w:rPr>
        <w:t xml:space="preserve">passed through by </w:t>
      </w:r>
      <w:ins w:id="607" w:author="Editor" w:date="2016-02-11T09:54:00Z">
        <w:r>
          <w:rPr>
            <w:rFonts w:ascii="Times New Roman" w:hAnsi="Times New Roman" w:cs="Times New Roman"/>
            <w:sz w:val="21"/>
            <w:szCs w:val="21"/>
          </w:rPr>
          <w:t xml:space="preserve">a </w:t>
        </w:r>
      </w:ins>
      <w:r>
        <w:rPr>
          <w:rFonts w:ascii="Times New Roman" w:hAnsi="Times New Roman" w:cs="Times New Roman"/>
          <w:sz w:val="21"/>
          <w:szCs w:val="21"/>
        </w:rPr>
        <w:t>large number of shortest paths</w:t>
      </w:r>
      <w:del w:id="608" w:author="Editor" w:date="2016-02-11T09:54:00Z">
        <w:r>
          <w:rPr>
            <w:rFonts w:ascii="Times New Roman" w:hAnsi="Times New Roman" w:cs="Times New Roman"/>
            <w:sz w:val="21"/>
            <w:szCs w:val="21"/>
          </w:rPr>
          <w:delText>, keep</w:delText>
        </w:r>
      </w:del>
      <w:ins w:id="609" w:author="Editor" w:date="2016-02-11T09:54:00Z">
        <w:r>
          <w:rPr>
            <w:rFonts w:ascii="Times New Roman" w:hAnsi="Times New Roman" w:cs="Times New Roman"/>
            <w:sz w:val="21"/>
            <w:szCs w:val="21"/>
          </w:rPr>
          <w:t xml:space="preserve"> has a</w:t>
        </w:r>
      </w:ins>
      <w:r>
        <w:rPr>
          <w:rFonts w:ascii="Times New Roman" w:hAnsi="Times New Roman" w:cs="Times New Roman"/>
          <w:sz w:val="21"/>
          <w:szCs w:val="21"/>
        </w:rPr>
        <w:t xml:space="preserve"> large value of </w:t>
      </w:r>
      <w:proofErr w:type="gramStart"/>
      <w:r>
        <w:rPr>
          <w:rFonts w:ascii="Times New Roman" w:hAnsi="Times New Roman" w:cs="Times New Roman"/>
          <w:i/>
          <w:kern w:val="0"/>
          <w:sz w:val="21"/>
          <w:szCs w:val="21"/>
        </w:rPr>
        <w:t>I</w:t>
      </w:r>
      <w:r>
        <w:rPr>
          <w:rFonts w:ascii="Times New Roman" w:hAnsi="Times New Roman" w:cs="Times New Roman"/>
          <w:kern w:val="0"/>
          <w:sz w:val="21"/>
          <w:szCs w:val="21"/>
          <w:vertAlign w:val="subscript"/>
        </w:rPr>
        <w:t>32</w:t>
      </w:r>
      <w:r>
        <w:rPr>
          <w:rFonts w:ascii="Times New Roman" w:hAnsi="Times New Roman" w:cs="Times New Roman"/>
          <w:kern w:val="0"/>
          <w:sz w:val="21"/>
          <w:szCs w:val="21"/>
        </w:rPr>
        <w:t>(</w:t>
      </w:r>
      <w:proofErr w:type="gramEnd"/>
      <w:r>
        <w:rPr>
          <w:rFonts w:ascii="Times New Roman" w:hAnsi="Times New Roman" w:cs="Times New Roman"/>
          <w:i/>
          <w:kern w:val="0"/>
          <w:sz w:val="21"/>
          <w:szCs w:val="21"/>
        </w:rPr>
        <w:t>i</w:t>
      </w:r>
      <w:r>
        <w:rPr>
          <w:rFonts w:ascii="Times New Roman" w:hAnsi="Times New Roman" w:cs="Times New Roman"/>
          <w:kern w:val="0"/>
          <w:sz w:val="21"/>
          <w:szCs w:val="21"/>
        </w:rPr>
        <w:t>)</w:t>
      </w:r>
      <w:r>
        <w:rPr>
          <w:rFonts w:ascii="Times New Roman" w:hAnsi="Times New Roman" w:cs="Times New Roman"/>
          <w:sz w:val="21"/>
          <w:szCs w:val="21"/>
        </w:rPr>
        <w:t xml:space="preserve">. </w:t>
      </w:r>
      <w:ins w:id="610" w:author="Editor" w:date="2016-02-11T09:54:00Z">
        <w:r>
          <w:rPr>
            <w:rFonts w:ascii="Times New Roman" w:hAnsi="Times New Roman" w:cs="Times New Roman"/>
            <w:sz w:val="21"/>
            <w:szCs w:val="21"/>
          </w:rPr>
          <w:t xml:space="preserve">The </w:t>
        </w:r>
      </w:ins>
      <w:del w:id="611" w:author="Editor" w:date="2016-02-11T09:54:00Z">
        <w:r>
          <w:rPr>
            <w:rFonts w:ascii="Times New Roman" w:hAnsi="Times New Roman" w:cs="Times New Roman"/>
            <w:kern w:val="0"/>
            <w:sz w:val="21"/>
            <w:szCs w:val="21"/>
          </w:rPr>
          <w:delText>C</w:delText>
        </w:r>
      </w:del>
      <w:ins w:id="612" w:author="Editor" w:date="2016-02-11T09:54:00Z">
        <w:r>
          <w:rPr>
            <w:rFonts w:ascii="Times New Roman" w:hAnsi="Times New Roman" w:cs="Times New Roman"/>
            <w:kern w:val="0"/>
            <w:sz w:val="21"/>
            <w:szCs w:val="21"/>
          </w:rPr>
          <w:t>c</w:t>
        </w:r>
      </w:ins>
      <w:r>
        <w:rPr>
          <w:rFonts w:ascii="Times New Roman" w:hAnsi="Times New Roman" w:cs="Times New Roman"/>
          <w:kern w:val="0"/>
          <w:sz w:val="21"/>
          <w:szCs w:val="21"/>
        </w:rPr>
        <w:t>ontraction centrality</w:t>
      </w:r>
      <w:bookmarkEnd w:id="577"/>
      <w:bookmarkEnd w:id="578"/>
      <w:bookmarkEnd w:id="579"/>
      <w:r>
        <w:rPr>
          <w:rFonts w:ascii="Times New Roman" w:hAnsi="Times New Roman" w:cs="Times New Roman"/>
          <w:sz w:val="21"/>
          <w:szCs w:val="21"/>
        </w:rPr>
        <w:t xml:space="preserve"> </w:t>
      </w:r>
      <w:bookmarkEnd w:id="580"/>
      <w:bookmarkEnd w:id="581"/>
      <w:r>
        <w:rPr>
          <w:rFonts w:ascii="Times New Roman" w:hAnsi="Times New Roman" w:cs="Times New Roman"/>
          <w:sz w:val="21"/>
          <w:szCs w:val="21"/>
        </w:rPr>
        <w:t xml:space="preserve">index </w:t>
      </w:r>
      <w:r>
        <w:rPr>
          <w:rFonts w:ascii="Times New Roman" w:hAnsi="Times New Roman" w:cs="Times New Roman"/>
          <w:i/>
          <w:sz w:val="21"/>
          <w:szCs w:val="21"/>
        </w:rPr>
        <w:t>I</w:t>
      </w:r>
      <w:r>
        <w:rPr>
          <w:rFonts w:ascii="Times New Roman" w:hAnsi="Times New Roman" w:cs="Times New Roman"/>
          <w:sz w:val="21"/>
          <w:szCs w:val="21"/>
          <w:vertAlign w:val="subscript"/>
        </w:rPr>
        <w:t xml:space="preserve">33 </w:t>
      </w:r>
      <w:r>
        <w:rPr>
          <w:rFonts w:ascii="Times New Roman" w:hAnsi="Times New Roman" w:cs="Times New Roman"/>
          <w:sz w:val="21"/>
          <w:szCs w:val="21"/>
        </w:rPr>
        <w:t xml:space="preserve">indicates the local impact on </w:t>
      </w:r>
      <w:ins w:id="613" w:author="Editor" w:date="2016-02-11T09:55:00Z">
        <w:r>
          <w:rPr>
            <w:rFonts w:ascii="Times New Roman" w:hAnsi="Times New Roman" w:cs="Times New Roman"/>
            <w:sz w:val="21"/>
            <w:szCs w:val="21"/>
          </w:rPr>
          <w:t xml:space="preserve">the </w:t>
        </w:r>
      </w:ins>
      <w:r>
        <w:rPr>
          <w:rFonts w:ascii="Times New Roman" w:hAnsi="Times New Roman" w:cs="Times New Roman"/>
          <w:sz w:val="21"/>
          <w:szCs w:val="21"/>
        </w:rPr>
        <w:t xml:space="preserve">network topology. A user node with </w:t>
      </w:r>
      <w:ins w:id="614" w:author="Editor" w:date="2016-02-11T09:55:00Z">
        <w:r>
          <w:rPr>
            <w:rFonts w:ascii="Times New Roman" w:hAnsi="Times New Roman" w:cs="Times New Roman"/>
            <w:sz w:val="21"/>
            <w:szCs w:val="21"/>
          </w:rPr>
          <w:t xml:space="preserve">a </w:t>
        </w:r>
      </w:ins>
      <w:r>
        <w:rPr>
          <w:rFonts w:ascii="Times New Roman" w:hAnsi="Times New Roman" w:cs="Times New Roman"/>
          <w:sz w:val="21"/>
          <w:szCs w:val="21"/>
        </w:rPr>
        <w:t xml:space="preserve">large value of </w:t>
      </w:r>
      <w:proofErr w:type="gramStart"/>
      <w:r>
        <w:rPr>
          <w:rFonts w:ascii="Times New Roman" w:hAnsi="Times New Roman" w:cs="Times New Roman"/>
          <w:i/>
          <w:kern w:val="0"/>
          <w:sz w:val="21"/>
          <w:szCs w:val="21"/>
        </w:rPr>
        <w:t>I</w:t>
      </w:r>
      <w:r>
        <w:rPr>
          <w:rFonts w:ascii="Times New Roman" w:hAnsi="Times New Roman" w:cs="Times New Roman"/>
          <w:kern w:val="0"/>
          <w:sz w:val="21"/>
          <w:szCs w:val="21"/>
          <w:vertAlign w:val="subscript"/>
        </w:rPr>
        <w:t>33</w:t>
      </w:r>
      <w:r>
        <w:rPr>
          <w:rFonts w:ascii="Times New Roman" w:hAnsi="Times New Roman" w:cs="Times New Roman"/>
          <w:kern w:val="0"/>
          <w:sz w:val="21"/>
          <w:szCs w:val="21"/>
        </w:rPr>
        <w:t>(</w:t>
      </w:r>
      <w:proofErr w:type="gramEnd"/>
      <w:r>
        <w:rPr>
          <w:rFonts w:ascii="Times New Roman" w:hAnsi="Times New Roman" w:cs="Times New Roman"/>
          <w:i/>
          <w:kern w:val="0"/>
          <w:sz w:val="21"/>
          <w:szCs w:val="21"/>
        </w:rPr>
        <w:t>i</w:t>
      </w:r>
      <w:r>
        <w:rPr>
          <w:rFonts w:ascii="Times New Roman" w:hAnsi="Times New Roman" w:cs="Times New Roman"/>
          <w:kern w:val="0"/>
          <w:sz w:val="21"/>
          <w:szCs w:val="21"/>
        </w:rPr>
        <w:t>)</w:t>
      </w:r>
      <w:r>
        <w:rPr>
          <w:rFonts w:ascii="Times New Roman" w:hAnsi="Times New Roman" w:cs="Times New Roman"/>
          <w:sz w:val="21"/>
          <w:szCs w:val="21"/>
        </w:rPr>
        <w:t xml:space="preserve"> possesses a higher degree of topolog</w:t>
      </w:r>
      <w:ins w:id="615" w:author="Editor" w:date="2016-02-11T09:55:00Z">
        <w:r>
          <w:rPr>
            <w:rFonts w:ascii="Times New Roman" w:hAnsi="Times New Roman" w:cs="Times New Roman"/>
            <w:sz w:val="21"/>
            <w:szCs w:val="21"/>
          </w:rPr>
          <w:t>ical</w:t>
        </w:r>
      </w:ins>
      <w:del w:id="616" w:author="Editor" w:date="2016-02-11T09:55:00Z">
        <w:r>
          <w:rPr>
            <w:rFonts w:ascii="Times New Roman" w:hAnsi="Times New Roman" w:cs="Times New Roman"/>
            <w:sz w:val="21"/>
            <w:szCs w:val="21"/>
          </w:rPr>
          <w:delText>y</w:delText>
        </w:r>
      </w:del>
      <w:r>
        <w:rPr>
          <w:rFonts w:ascii="Times New Roman" w:hAnsi="Times New Roman" w:cs="Times New Roman"/>
          <w:sz w:val="21"/>
          <w:szCs w:val="21"/>
        </w:rPr>
        <w:t xml:space="preserve"> importance. </w:t>
      </w:r>
    </w:p>
    <w:p>
      <w:pPr>
        <w:pStyle w:val="Heading2"/>
        <w:rPr>
          <w:rFonts w:eastAsia="SimHei"/>
          <w:b w:val="0"/>
        </w:rPr>
      </w:pPr>
      <w:r>
        <w:rPr>
          <w:rFonts w:eastAsia="SimHei"/>
        </w:rPr>
        <w:t>2.4 Methods to calculate the comprehensive importance of user nodes</w:t>
      </w:r>
    </w:p>
    <w:p>
      <w:pPr>
        <w:rPr>
          <w:rFonts w:ascii="Times New Roman" w:hAnsi="Times New Roman" w:cs="Times New Roman"/>
          <w:sz w:val="21"/>
          <w:szCs w:val="21"/>
        </w:rPr>
      </w:pPr>
      <w:del w:id="617" w:author="Editor" w:date="2016-02-11T09:56:00Z">
        <w:r>
          <w:rPr>
            <w:rFonts w:ascii="Times New Roman" w:hAnsi="Times New Roman" w:cs="Times New Roman"/>
            <w:sz w:val="21"/>
            <w:szCs w:val="21"/>
          </w:rPr>
          <w:delText xml:space="preserve">Since </w:delText>
        </w:r>
      </w:del>
      <w:ins w:id="618" w:author="Editor" w:date="2016-02-11T09:56:00Z">
        <w:r>
          <w:rPr>
            <w:rFonts w:ascii="Times New Roman" w:hAnsi="Times New Roman" w:cs="Times New Roman"/>
            <w:sz w:val="21"/>
            <w:szCs w:val="21"/>
          </w:rPr>
          <w:t xml:space="preserve">Because </w:t>
        </w:r>
      </w:ins>
      <w:r>
        <w:rPr>
          <w:rFonts w:ascii="Times New Roman" w:hAnsi="Times New Roman" w:cs="Times New Roman"/>
          <w:sz w:val="21"/>
          <w:szCs w:val="21"/>
        </w:rPr>
        <w:t>there are three main indexes and eleven sub-indexes to assess</w:t>
      </w:r>
      <w:del w:id="619" w:author="Editor" w:date="2016-02-11T09:56:00Z">
        <w:r>
          <w:rPr>
            <w:rFonts w:ascii="Times New Roman" w:hAnsi="Times New Roman" w:cs="Times New Roman"/>
            <w:sz w:val="21"/>
            <w:szCs w:val="21"/>
          </w:rPr>
          <w:delText>ment</w:delText>
        </w:r>
      </w:del>
      <w:ins w:id="620" w:author="Editor" w:date="2016-02-11T09:56:00Z">
        <w:r>
          <w:rPr>
            <w:rFonts w:ascii="Times New Roman" w:hAnsi="Times New Roman" w:cs="Times New Roman"/>
            <w:sz w:val="21"/>
            <w:szCs w:val="21"/>
          </w:rPr>
          <w:t xml:space="preserve"> the</w:t>
        </w:r>
      </w:ins>
      <w:r>
        <w:rPr>
          <w:rFonts w:ascii="Times New Roman" w:hAnsi="Times New Roman" w:cs="Times New Roman"/>
          <w:sz w:val="21"/>
          <w:szCs w:val="21"/>
        </w:rPr>
        <w:t xml:space="preserve"> importance of user nodes in Fig. </w:t>
      </w:r>
      <w:r>
        <w:rPr>
          <w:rFonts w:ascii="Times New Roman" w:hAnsi="Times New Roman" w:cs="Times New Roman"/>
          <w:color w:val="0000FF"/>
          <w:sz w:val="21"/>
          <w:szCs w:val="21"/>
        </w:rPr>
        <w:t>2</w:t>
      </w:r>
      <w:r>
        <w:rPr>
          <w:rFonts w:ascii="Times New Roman" w:hAnsi="Times New Roman" w:cs="Times New Roman"/>
          <w:sz w:val="21"/>
          <w:szCs w:val="21"/>
        </w:rPr>
        <w:t>, a</w:t>
      </w:r>
      <w:r>
        <w:rPr>
          <w:rFonts w:ascii="Times New Roman" w:hAnsi="Times New Roman" w:cs="Times New Roman"/>
          <w:sz w:val="20"/>
          <w:szCs w:val="18"/>
        </w:rPr>
        <w:t xml:space="preserve"> </w:t>
      </w:r>
      <w:r>
        <w:rPr>
          <w:rFonts w:ascii="Times New Roman" w:hAnsi="Times New Roman" w:cs="Times New Roman"/>
          <w:sz w:val="20"/>
          <w:szCs w:val="18"/>
        </w:rPr>
        <w:lastRenderedPageBreak/>
        <w:t>multi-criteria decision-making method named “technique for order preference by similarity to an ideal solution</w:t>
      </w:r>
      <w:ins w:id="621" w:author="Editor" w:date="2016-02-11T09:57:00Z">
        <w:r>
          <w:rPr>
            <w:rFonts w:ascii="Times New Roman" w:hAnsi="Times New Roman" w:cs="Times New Roman"/>
            <w:sz w:val="20"/>
            <w:szCs w:val="18"/>
          </w:rPr>
          <w:t>”</w:t>
        </w:r>
      </w:ins>
      <w:r>
        <w:rPr>
          <w:rFonts w:ascii="Times New Roman" w:hAnsi="Times New Roman" w:cs="Times New Roman"/>
          <w:sz w:val="20"/>
          <w:szCs w:val="18"/>
        </w:rPr>
        <w:t xml:space="preserve"> (TOPSIS)</w:t>
      </w:r>
      <w:del w:id="622" w:author="Editor" w:date="2016-02-11T09:57:00Z">
        <w:r>
          <w:rPr>
            <w:rFonts w:ascii="Times New Roman" w:hAnsi="Times New Roman" w:cs="Times New Roman"/>
            <w:sz w:val="20"/>
            <w:szCs w:val="18"/>
          </w:rPr>
          <w:delText>”</w:delText>
        </w:r>
      </w:del>
      <w:r>
        <w:rPr>
          <w:rFonts w:ascii="Times New Roman" w:hAnsi="Times New Roman" w:cs="Times New Roman"/>
          <w:sz w:val="20"/>
          <w:szCs w:val="18"/>
        </w:rPr>
        <w:t xml:space="preserve"> is utilized to </w:t>
      </w:r>
      <w:r>
        <w:rPr>
          <w:rFonts w:ascii="Times New Roman" w:hAnsi="Times New Roman" w:cs="Times New Roman"/>
          <w:sz w:val="21"/>
          <w:szCs w:val="21"/>
        </w:rPr>
        <w:t>calculate the integrate</w:t>
      </w:r>
      <w:ins w:id="623" w:author="Editor" w:date="2016-02-11T09:57:00Z">
        <w:r>
          <w:rPr>
            <w:rFonts w:ascii="Times New Roman" w:hAnsi="Times New Roman" w:cs="Times New Roman"/>
            <w:sz w:val="21"/>
            <w:szCs w:val="21"/>
          </w:rPr>
          <w:t>d</w:t>
        </w:r>
      </w:ins>
      <w:r>
        <w:rPr>
          <w:rFonts w:ascii="Times New Roman" w:hAnsi="Times New Roman" w:cs="Times New Roman"/>
          <w:sz w:val="21"/>
          <w:szCs w:val="21"/>
        </w:rPr>
        <w:t xml:space="preserve"> importance based on the values of sub-indexes. TOPSIS is a popular method to identify comprehensive solutions from a set of elements based </w:t>
      </w:r>
      <w:del w:id="624" w:author="Editor" w:date="2016-02-11T09:57:00Z">
        <w:r>
          <w:rPr>
            <w:rFonts w:ascii="Times New Roman" w:hAnsi="Times New Roman" w:cs="Times New Roman"/>
            <w:sz w:val="21"/>
            <w:szCs w:val="21"/>
          </w:rPr>
          <w:delText>up</w:delText>
        </w:r>
      </w:del>
      <w:r>
        <w:rPr>
          <w:rFonts w:ascii="Times New Roman" w:hAnsi="Times New Roman" w:cs="Times New Roman"/>
          <w:sz w:val="21"/>
          <w:szCs w:val="21"/>
        </w:rPr>
        <w:t xml:space="preserve">on </w:t>
      </w:r>
      <w:ins w:id="625" w:author="Editor" w:date="2016-02-11T09:57:00Z">
        <w:r>
          <w:rPr>
            <w:rFonts w:ascii="Times New Roman" w:hAnsi="Times New Roman" w:cs="Times New Roman"/>
            <w:sz w:val="21"/>
            <w:szCs w:val="21"/>
          </w:rPr>
          <w:t xml:space="preserve">the </w:t>
        </w:r>
      </w:ins>
      <w:r>
        <w:rPr>
          <w:rFonts w:ascii="Times New Roman" w:hAnsi="Times New Roman" w:cs="Times New Roman"/>
          <w:sz w:val="21"/>
          <w:szCs w:val="21"/>
        </w:rPr>
        <w:t xml:space="preserve">simultaneous minimization of </w:t>
      </w:r>
      <w:ins w:id="626" w:author="Editor" w:date="2016-02-11T09:57:00Z">
        <w:r>
          <w:rPr>
            <w:rFonts w:ascii="Times New Roman" w:hAnsi="Times New Roman" w:cs="Times New Roman"/>
            <w:sz w:val="21"/>
            <w:szCs w:val="21"/>
          </w:rPr>
          <w:t xml:space="preserve">the </w:t>
        </w:r>
      </w:ins>
      <w:r>
        <w:rPr>
          <w:rFonts w:ascii="Times New Roman" w:hAnsi="Times New Roman" w:cs="Times New Roman"/>
          <w:sz w:val="21"/>
          <w:szCs w:val="21"/>
        </w:rPr>
        <w:t xml:space="preserve">distance from an ideal point and </w:t>
      </w:r>
      <w:ins w:id="627" w:author="Editor" w:date="2016-02-11T09:57:00Z">
        <w:r>
          <w:rPr>
            <w:rFonts w:ascii="Times New Roman" w:hAnsi="Times New Roman" w:cs="Times New Roman"/>
            <w:sz w:val="21"/>
            <w:szCs w:val="21"/>
          </w:rPr>
          <w:t xml:space="preserve">the </w:t>
        </w:r>
      </w:ins>
      <w:r>
        <w:rPr>
          <w:rFonts w:ascii="Times New Roman" w:hAnsi="Times New Roman" w:cs="Times New Roman"/>
          <w:sz w:val="21"/>
          <w:szCs w:val="21"/>
        </w:rPr>
        <w:t xml:space="preserve">maximization of </w:t>
      </w:r>
      <w:ins w:id="628" w:author="Editor" w:date="2016-02-11T09:57:00Z">
        <w:r>
          <w:rPr>
            <w:rFonts w:ascii="Times New Roman" w:hAnsi="Times New Roman" w:cs="Times New Roman"/>
            <w:sz w:val="21"/>
            <w:szCs w:val="21"/>
          </w:rPr>
          <w:t xml:space="preserve">the </w:t>
        </w:r>
      </w:ins>
      <w:r>
        <w:rPr>
          <w:rFonts w:ascii="Times New Roman" w:hAnsi="Times New Roman" w:cs="Times New Roman"/>
          <w:sz w:val="21"/>
          <w:szCs w:val="21"/>
        </w:rPr>
        <w:t xml:space="preserve">distance from a nadir point (Kim et al. </w:t>
      </w:r>
      <w:r>
        <w:rPr>
          <w:rFonts w:ascii="Times New Roman" w:hAnsi="Times New Roman" w:cs="Times New Roman"/>
          <w:color w:val="0000FF"/>
          <w:sz w:val="21"/>
          <w:szCs w:val="21"/>
        </w:rPr>
        <w:t>1997</w:t>
      </w:r>
      <w:r>
        <w:rPr>
          <w:rFonts w:ascii="Times New Roman" w:hAnsi="Times New Roman" w:cs="Times New Roman"/>
          <w:sz w:val="21"/>
          <w:szCs w:val="21"/>
        </w:rPr>
        <w:t xml:space="preserve">; Mukherjee and Nath </w:t>
      </w:r>
      <w:r>
        <w:rPr>
          <w:rFonts w:ascii="Times New Roman" w:hAnsi="Times New Roman" w:cs="Times New Roman"/>
          <w:color w:val="0000FF"/>
          <w:sz w:val="21"/>
          <w:szCs w:val="21"/>
        </w:rPr>
        <w:t>2005</w:t>
      </w:r>
      <w:r>
        <w:rPr>
          <w:rFonts w:ascii="Times New Roman" w:hAnsi="Times New Roman" w:cs="Times New Roman"/>
          <w:sz w:val="21"/>
          <w:szCs w:val="21"/>
        </w:rPr>
        <w:t>)</w:t>
      </w:r>
      <w:del w:id="629" w:author="Editor" w:date="2016-02-11T09:57:00Z">
        <w:r>
          <w:rPr>
            <w:rFonts w:ascii="Times New Roman" w:hAnsi="Times New Roman" w:cs="Times New Roman"/>
            <w:sz w:val="21"/>
            <w:szCs w:val="21"/>
          </w:rPr>
          <w:delText>,</w:delText>
        </w:r>
      </w:del>
      <w:r>
        <w:rPr>
          <w:rFonts w:ascii="Times New Roman" w:hAnsi="Times New Roman" w:cs="Times New Roman"/>
          <w:sz w:val="21"/>
          <w:szCs w:val="21"/>
        </w:rPr>
        <w:t xml:space="preserve"> and has been applied to </w:t>
      </w:r>
      <w:ins w:id="630" w:author="Editor" w:date="2016-02-11T09:57:00Z">
        <w:r>
          <w:rPr>
            <w:rFonts w:ascii="Times New Roman" w:hAnsi="Times New Roman" w:cs="Times New Roman"/>
            <w:sz w:val="21"/>
            <w:szCs w:val="21"/>
          </w:rPr>
          <w:t xml:space="preserve">the </w:t>
        </w:r>
      </w:ins>
      <w:r>
        <w:rPr>
          <w:rFonts w:ascii="Times New Roman" w:hAnsi="Times New Roman" w:cs="Times New Roman"/>
          <w:sz w:val="21"/>
          <w:szCs w:val="21"/>
        </w:rPr>
        <w:t xml:space="preserve">element ranking of complex systems (Certa et al. </w:t>
      </w:r>
      <w:r>
        <w:rPr>
          <w:rFonts w:ascii="Times New Roman" w:hAnsi="Times New Roman" w:cs="Times New Roman"/>
          <w:color w:val="0000FF"/>
          <w:sz w:val="21"/>
          <w:szCs w:val="21"/>
        </w:rPr>
        <w:t>2013</w:t>
      </w:r>
      <w:r>
        <w:rPr>
          <w:rFonts w:ascii="Times New Roman" w:hAnsi="Times New Roman" w:cs="Times New Roman"/>
          <w:sz w:val="21"/>
          <w:szCs w:val="21"/>
        </w:rPr>
        <w:t xml:space="preserve">). </w:t>
      </w:r>
    </w:p>
    <w:p>
      <w:pPr>
        <w:ind w:firstLineChars="200" w:firstLine="420"/>
        <w:rPr>
          <w:rFonts w:ascii="Times New Roman" w:hAnsi="Times New Roman" w:cs="Times New Roman"/>
          <w:sz w:val="21"/>
          <w:szCs w:val="21"/>
        </w:rPr>
      </w:pPr>
      <w:r>
        <w:rPr>
          <w:rFonts w:ascii="Times New Roman" w:hAnsi="Times New Roman" w:cs="Times New Roman"/>
          <w:kern w:val="0"/>
          <w:sz w:val="21"/>
          <w:szCs w:val="21"/>
        </w:rPr>
        <w:t xml:space="preserve">Index weights should be determined </w:t>
      </w:r>
      <w:r>
        <w:rPr>
          <w:rFonts w:ascii="Times New Roman" w:hAnsi="Times New Roman" w:cs="Times New Roman"/>
          <w:sz w:val="21"/>
          <w:szCs w:val="21"/>
        </w:rPr>
        <w:t xml:space="preserve">before the implementation of the TOPSIS method. According to the characteristics of </w:t>
      </w:r>
      <w:ins w:id="631" w:author="Editor" w:date="2016-02-11T09:57:00Z">
        <w:r>
          <w:rPr>
            <w:rFonts w:ascii="Times New Roman" w:hAnsi="Times New Roman" w:cs="Times New Roman"/>
            <w:sz w:val="21"/>
            <w:szCs w:val="21"/>
          </w:rPr>
          <w:t xml:space="preserve">the </w:t>
        </w:r>
      </w:ins>
      <w:r>
        <w:rPr>
          <w:rFonts w:ascii="Times New Roman" w:hAnsi="Times New Roman" w:cs="Times New Roman"/>
          <w:sz w:val="21"/>
          <w:szCs w:val="21"/>
        </w:rPr>
        <w:t xml:space="preserve">main indexes and their sub-indexes, an improved analytic hierarchy process (AHP) method based on element ranking </w:t>
      </w:r>
      <w:r>
        <w:rPr>
          <w:rFonts w:ascii="Times New Roman" w:hAnsi="Times New Roman" w:cs="Times New Roman"/>
          <w:color w:val="000000" w:themeColor="text1"/>
          <w:sz w:val="21"/>
          <w:szCs w:val="21"/>
        </w:rPr>
        <w:t xml:space="preserve">(Zhu et al. </w:t>
      </w:r>
      <w:r>
        <w:rPr>
          <w:rFonts w:ascii="Times New Roman" w:hAnsi="Times New Roman" w:cs="Times New Roman"/>
          <w:color w:val="0000FF"/>
          <w:sz w:val="21"/>
          <w:szCs w:val="21"/>
        </w:rPr>
        <w:t>1999</w:t>
      </w:r>
      <w:r>
        <w:rPr>
          <w:rFonts w:ascii="Times New Roman" w:hAnsi="Times New Roman" w:cs="Times New Roman"/>
          <w:color w:val="000000" w:themeColor="text1"/>
          <w:sz w:val="21"/>
          <w:szCs w:val="21"/>
        </w:rPr>
        <w:t>)</w:t>
      </w:r>
      <w:r>
        <w:rPr>
          <w:rFonts w:ascii="Times New Roman" w:hAnsi="Times New Roman" w:cs="Times New Roman"/>
          <w:sz w:val="21"/>
          <w:szCs w:val="21"/>
        </w:rPr>
        <w:t xml:space="preserve"> is utilized to evaluate the weights of indexes </w:t>
      </w:r>
      <w:bookmarkStart w:id="632" w:name="OLE_LINK124"/>
      <w:bookmarkStart w:id="633" w:name="OLE_LINK125"/>
      <w:r>
        <w:rPr>
          <w:rFonts w:ascii="Times New Roman" w:hAnsi="Times New Roman" w:cs="Times New Roman"/>
          <w:i/>
          <w:sz w:val="21"/>
          <w:szCs w:val="21"/>
        </w:rPr>
        <w:t>I</w:t>
      </w:r>
      <w:r>
        <w:rPr>
          <w:rFonts w:ascii="Times New Roman" w:hAnsi="Times New Roman" w:cs="Times New Roman"/>
          <w:i/>
          <w:sz w:val="21"/>
          <w:szCs w:val="21"/>
          <w:vertAlign w:val="subscript"/>
        </w:rPr>
        <w:t>i</w:t>
      </w:r>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1</w:t>
      </w:r>
      <w:r>
        <w:rPr>
          <w:rFonts w:ascii="Times New Roman" w:hAnsi="Times New Roman" w:cs="Times New Roman"/>
          <w:i/>
          <w:sz w:val="21"/>
          <w:szCs w:val="21"/>
          <w:vertAlign w:val="subscript"/>
        </w:rPr>
        <w:t>j</w:t>
      </w:r>
      <w:r>
        <w:rPr>
          <w:rFonts w:ascii="Times New Roman" w:hAnsi="Times New Roman" w:cs="Times New Roman"/>
          <w:sz w:val="21"/>
          <w:szCs w:val="21"/>
        </w:rPr>
        <w:t xml:space="preserve"> and </w:t>
      </w:r>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j</w:t>
      </w:r>
      <w:r>
        <w:rPr>
          <w:rFonts w:ascii="Times New Roman" w:hAnsi="Times New Roman" w:cs="Times New Roman"/>
          <w:sz w:val="21"/>
          <w:szCs w:val="21"/>
          <w:vertAlign w:val="subscript"/>
        </w:rPr>
        <w:t xml:space="preserve"> </w:t>
      </w:r>
      <w:bookmarkEnd w:id="632"/>
      <w:bookmarkEnd w:id="633"/>
      <w:r>
        <w:rPr>
          <w:rFonts w:ascii="Times New Roman" w:hAnsi="Times New Roman" w:cs="Times New Roman"/>
          <w:sz w:val="21"/>
          <w:szCs w:val="21"/>
        </w:rPr>
        <w:t>(</w:t>
      </w:r>
      <w:r>
        <w:rPr>
          <w:rFonts w:ascii="Times New Roman" w:hAnsi="Times New Roman" w:cs="Times New Roman"/>
          <w:i/>
          <w:sz w:val="21"/>
          <w:szCs w:val="21"/>
        </w:rPr>
        <w:t>i</w:t>
      </w:r>
      <w:r>
        <w:rPr>
          <w:rFonts w:ascii="Times New Roman" w:hAnsi="Times New Roman" w:cs="Times New Roman"/>
          <w:sz w:val="21"/>
          <w:szCs w:val="21"/>
        </w:rPr>
        <w:t xml:space="preserve"> = 1, 2, 3; </w:t>
      </w:r>
      <w:r>
        <w:rPr>
          <w:rFonts w:ascii="Times New Roman" w:hAnsi="Times New Roman" w:cs="Times New Roman"/>
          <w:i/>
          <w:sz w:val="21"/>
          <w:szCs w:val="21"/>
        </w:rPr>
        <w:t>j</w:t>
      </w:r>
      <w:r>
        <w:rPr>
          <w:rFonts w:ascii="Times New Roman" w:hAnsi="Times New Roman" w:cs="Times New Roman"/>
          <w:sz w:val="21"/>
          <w:szCs w:val="21"/>
        </w:rPr>
        <w:t xml:space="preserve"> = 1, 2, 3, 4). </w:t>
      </w:r>
      <w:del w:id="634" w:author="Editor" w:date="2016-02-11T09:58:00Z">
        <w:r>
          <w:rPr>
            <w:rFonts w:ascii="Times New Roman" w:hAnsi="Times New Roman" w:cs="Times New Roman"/>
            <w:sz w:val="21"/>
            <w:szCs w:val="21"/>
          </w:rPr>
          <w:delText>M</w:delText>
        </w:r>
      </w:del>
      <w:ins w:id="635" w:author="Editor" w:date="2016-02-11T09:58:00Z">
        <w:r>
          <w:rPr>
            <w:rFonts w:ascii="Times New Roman" w:hAnsi="Times New Roman" w:cs="Times New Roman"/>
            <w:sz w:val="21"/>
            <w:szCs w:val="21"/>
          </w:rPr>
          <w:t>The m</w:t>
        </w:r>
      </w:ins>
      <w:r>
        <w:rPr>
          <w:rFonts w:ascii="Times New Roman" w:hAnsi="Times New Roman" w:cs="Times New Roman"/>
          <w:sz w:val="21"/>
          <w:szCs w:val="21"/>
        </w:rPr>
        <w:t xml:space="preserve">ain steps of the improved AHP are </w:t>
      </w:r>
      <w:del w:id="636" w:author="Editor" w:date="2016-02-11T09:58:00Z">
        <w:r>
          <w:rPr>
            <w:rFonts w:ascii="Times New Roman" w:hAnsi="Times New Roman" w:cs="Times New Roman"/>
            <w:sz w:val="21"/>
            <w:szCs w:val="21"/>
          </w:rPr>
          <w:delText xml:space="preserve">organized </w:delText>
        </w:r>
      </w:del>
      <w:r>
        <w:rPr>
          <w:rFonts w:ascii="Times New Roman" w:hAnsi="Times New Roman" w:cs="Times New Roman"/>
          <w:kern w:val="0"/>
          <w:sz w:val="21"/>
          <w:szCs w:val="21"/>
        </w:rPr>
        <w:t xml:space="preserve">as follows: (i) </w:t>
      </w:r>
      <w:proofErr w:type="gramStart"/>
      <w:r>
        <w:rPr>
          <w:rFonts w:ascii="Times New Roman" w:hAnsi="Times New Roman" w:cs="Times New Roman"/>
          <w:kern w:val="0"/>
          <w:sz w:val="21"/>
          <w:szCs w:val="21"/>
        </w:rPr>
        <w:t>Determine</w:t>
      </w:r>
      <w:proofErr w:type="gramEnd"/>
      <w:r>
        <w:rPr>
          <w:rFonts w:ascii="Times New Roman" w:hAnsi="Times New Roman" w:cs="Times New Roman"/>
          <w:kern w:val="0"/>
          <w:sz w:val="21"/>
          <w:szCs w:val="21"/>
        </w:rPr>
        <w:t xml:space="preserve"> </w:t>
      </w:r>
      <w:ins w:id="637" w:author="Editor" w:date="2016-02-11T09:59:00Z">
        <w:r>
          <w:rPr>
            <w:rFonts w:ascii="Times New Roman" w:hAnsi="Times New Roman" w:cs="Times New Roman"/>
            <w:kern w:val="0"/>
            <w:sz w:val="21"/>
            <w:szCs w:val="21"/>
          </w:rPr>
          <w:t xml:space="preserve">the </w:t>
        </w:r>
      </w:ins>
      <w:r>
        <w:rPr>
          <w:rFonts w:ascii="Times New Roman" w:hAnsi="Times New Roman" w:cs="Times New Roman"/>
          <w:kern w:val="0"/>
          <w:sz w:val="21"/>
          <w:szCs w:val="21"/>
        </w:rPr>
        <w:t xml:space="preserve">importance ranking of indexes. (ii) Construct </w:t>
      </w:r>
      <w:ins w:id="638" w:author="Editor" w:date="2016-02-11T09:59:00Z">
        <w:r>
          <w:rPr>
            <w:rFonts w:ascii="Times New Roman" w:hAnsi="Times New Roman" w:cs="Times New Roman"/>
            <w:kern w:val="0"/>
            <w:sz w:val="21"/>
            <w:szCs w:val="21"/>
          </w:rPr>
          <w:t xml:space="preserve">a </w:t>
        </w:r>
      </w:ins>
      <w:r>
        <w:rPr>
          <w:rFonts w:ascii="Times New Roman" w:hAnsi="Times New Roman" w:cs="Times New Roman"/>
          <w:sz w:val="21"/>
          <w:szCs w:val="21"/>
        </w:rPr>
        <w:t>judgment</w:t>
      </w:r>
      <w:r>
        <w:rPr>
          <w:rFonts w:ascii="Times New Roman" w:hAnsi="Times New Roman" w:cs="Times New Roman"/>
          <w:kern w:val="0"/>
          <w:sz w:val="21"/>
          <w:szCs w:val="21"/>
        </w:rPr>
        <w:t xml:space="preserve"> matrix by </w:t>
      </w:r>
      <w:r>
        <w:rPr>
          <w:rFonts w:ascii="Times New Roman" w:hAnsi="Times New Roman" w:cs="Times New Roman"/>
          <w:sz w:val="21"/>
          <w:szCs w:val="21"/>
        </w:rPr>
        <w:t xml:space="preserve">three scaling values (0, 1 and 2) according to the ranking. For </w:t>
      </w:r>
      <w:del w:id="639" w:author="Editor" w:date="2016-02-11T09:58:00Z">
        <w:r>
          <w:rPr>
            <w:rFonts w:ascii="Times New Roman" w:hAnsi="Times New Roman" w:cs="Times New Roman"/>
            <w:sz w:val="21"/>
            <w:szCs w:val="21"/>
          </w:rPr>
          <w:delText xml:space="preserve">the </w:delText>
        </w:r>
      </w:del>
      <w:r>
        <w:rPr>
          <w:rFonts w:ascii="Times New Roman" w:hAnsi="Times New Roman" w:cs="Times New Roman"/>
          <w:sz w:val="21"/>
          <w:szCs w:val="21"/>
        </w:rPr>
        <w:t xml:space="preserve">element </w:t>
      </w:r>
      <w:r>
        <w:rPr>
          <w:rFonts w:ascii="Times New Roman" w:hAnsi="Times New Roman" w:cs="Times New Roman"/>
          <w:i/>
          <w:sz w:val="21"/>
          <w:szCs w:val="21"/>
        </w:rPr>
        <w:t>m</w:t>
      </w:r>
      <w:r>
        <w:rPr>
          <w:rFonts w:ascii="Times New Roman" w:hAnsi="Times New Roman" w:cs="Times New Roman"/>
          <w:i/>
          <w:sz w:val="21"/>
          <w:szCs w:val="21"/>
          <w:vertAlign w:val="subscript"/>
        </w:rPr>
        <w:t>ij</w:t>
      </w:r>
      <w:r>
        <w:rPr>
          <w:rFonts w:ascii="Times New Roman" w:hAnsi="Times New Roman" w:cs="Times New Roman"/>
          <w:sz w:val="21"/>
          <w:szCs w:val="21"/>
        </w:rPr>
        <w:t xml:space="preserve"> in the judgment matrix, </w:t>
      </w:r>
      <w:r>
        <w:rPr>
          <w:rFonts w:ascii="Times New Roman" w:hAnsi="Times New Roman" w:cs="Times New Roman"/>
          <w:i/>
          <w:sz w:val="21"/>
          <w:szCs w:val="21"/>
        </w:rPr>
        <w:t>m</w:t>
      </w:r>
      <w:r>
        <w:rPr>
          <w:rFonts w:ascii="Times New Roman" w:hAnsi="Times New Roman" w:cs="Times New Roman"/>
          <w:i/>
          <w:sz w:val="21"/>
          <w:szCs w:val="21"/>
          <w:vertAlign w:val="subscript"/>
        </w:rPr>
        <w:t>ij</w:t>
      </w:r>
      <w:r>
        <w:rPr>
          <w:rFonts w:ascii="Times New Roman" w:hAnsi="Times New Roman" w:cs="Times New Roman"/>
          <w:sz w:val="21"/>
          <w:szCs w:val="21"/>
        </w:rPr>
        <w:t xml:space="preserve">=2 if index </w:t>
      </w:r>
      <w:r>
        <w:rPr>
          <w:rFonts w:ascii="Times New Roman" w:hAnsi="Times New Roman" w:cs="Times New Roman"/>
          <w:i/>
          <w:sz w:val="21"/>
          <w:szCs w:val="21"/>
        </w:rPr>
        <w:t xml:space="preserve">i </w:t>
      </w:r>
      <w:r>
        <w:rPr>
          <w:rFonts w:ascii="Times New Roman" w:hAnsi="Times New Roman" w:cs="Times New Roman"/>
          <w:sz w:val="21"/>
          <w:szCs w:val="21"/>
        </w:rPr>
        <w:t xml:space="preserve">is more important than index </w:t>
      </w:r>
      <w:r>
        <w:rPr>
          <w:rFonts w:ascii="Times New Roman" w:hAnsi="Times New Roman" w:cs="Times New Roman"/>
          <w:i/>
          <w:sz w:val="21"/>
          <w:szCs w:val="21"/>
        </w:rPr>
        <w:t>j</w:t>
      </w:r>
      <w:r>
        <w:rPr>
          <w:rFonts w:ascii="Times New Roman" w:hAnsi="Times New Roman" w:cs="Times New Roman"/>
          <w:sz w:val="21"/>
          <w:szCs w:val="21"/>
        </w:rPr>
        <w:t xml:space="preserve">, </w:t>
      </w:r>
      <w:r>
        <w:rPr>
          <w:rFonts w:ascii="Times New Roman" w:hAnsi="Times New Roman" w:cs="Times New Roman"/>
          <w:i/>
          <w:sz w:val="21"/>
          <w:szCs w:val="21"/>
        </w:rPr>
        <w:t>m</w:t>
      </w:r>
      <w:r>
        <w:rPr>
          <w:rFonts w:ascii="Times New Roman" w:hAnsi="Times New Roman" w:cs="Times New Roman"/>
          <w:i/>
          <w:sz w:val="21"/>
          <w:szCs w:val="21"/>
          <w:vertAlign w:val="subscript"/>
        </w:rPr>
        <w:t>ij</w:t>
      </w:r>
      <w:r>
        <w:rPr>
          <w:rFonts w:ascii="Times New Roman" w:hAnsi="Times New Roman" w:cs="Times New Roman"/>
          <w:sz w:val="21"/>
          <w:szCs w:val="21"/>
        </w:rPr>
        <w:t xml:space="preserve">=1 if index </w:t>
      </w:r>
      <w:r>
        <w:rPr>
          <w:rFonts w:ascii="Times New Roman" w:hAnsi="Times New Roman" w:cs="Times New Roman"/>
          <w:i/>
          <w:sz w:val="21"/>
          <w:szCs w:val="21"/>
        </w:rPr>
        <w:t>i</w:t>
      </w:r>
      <w:r>
        <w:rPr>
          <w:rFonts w:ascii="Times New Roman" w:hAnsi="Times New Roman" w:cs="Times New Roman"/>
          <w:sz w:val="21"/>
          <w:szCs w:val="21"/>
        </w:rPr>
        <w:t xml:space="preserve"> and index </w:t>
      </w:r>
      <w:r>
        <w:rPr>
          <w:rFonts w:ascii="Times New Roman" w:hAnsi="Times New Roman" w:cs="Times New Roman"/>
          <w:i/>
          <w:sz w:val="21"/>
          <w:szCs w:val="21"/>
        </w:rPr>
        <w:t>j</w:t>
      </w:r>
      <w:r>
        <w:rPr>
          <w:rFonts w:ascii="Times New Roman" w:hAnsi="Times New Roman" w:cs="Times New Roman"/>
          <w:sz w:val="21"/>
          <w:szCs w:val="21"/>
        </w:rPr>
        <w:t xml:space="preserve"> hold equal importance,</w:t>
      </w:r>
      <w:ins w:id="640" w:author="Editor" w:date="2016-02-11T09:58:00Z">
        <w:r>
          <w:rPr>
            <w:rFonts w:ascii="Times New Roman" w:hAnsi="Times New Roman" w:cs="Times New Roman"/>
            <w:sz w:val="21"/>
            <w:szCs w:val="21"/>
          </w:rPr>
          <w:t xml:space="preserve"> and</w:t>
        </w:r>
      </w:ins>
      <w:r>
        <w:rPr>
          <w:rFonts w:ascii="Times New Roman" w:hAnsi="Times New Roman" w:cs="Times New Roman"/>
          <w:sz w:val="21"/>
          <w:szCs w:val="21"/>
        </w:rPr>
        <w:t xml:space="preserve"> </w:t>
      </w:r>
      <w:r>
        <w:rPr>
          <w:rFonts w:ascii="Times New Roman" w:hAnsi="Times New Roman" w:cs="Times New Roman"/>
          <w:i/>
          <w:sz w:val="21"/>
          <w:szCs w:val="21"/>
        </w:rPr>
        <w:t>m</w:t>
      </w:r>
      <w:r>
        <w:rPr>
          <w:rFonts w:ascii="Times New Roman" w:hAnsi="Times New Roman" w:cs="Times New Roman"/>
          <w:i/>
          <w:sz w:val="21"/>
          <w:szCs w:val="21"/>
          <w:vertAlign w:val="subscript"/>
        </w:rPr>
        <w:t>ij</w:t>
      </w:r>
      <w:r>
        <w:rPr>
          <w:rFonts w:ascii="Times New Roman" w:hAnsi="Times New Roman" w:cs="Times New Roman"/>
          <w:sz w:val="21"/>
          <w:szCs w:val="21"/>
        </w:rPr>
        <w:t xml:space="preserve">=0 if index </w:t>
      </w:r>
      <w:r>
        <w:rPr>
          <w:rFonts w:ascii="Times New Roman" w:hAnsi="Times New Roman" w:cs="Times New Roman"/>
          <w:i/>
          <w:sz w:val="21"/>
          <w:szCs w:val="21"/>
        </w:rPr>
        <w:t>i</w:t>
      </w:r>
      <w:r>
        <w:rPr>
          <w:rFonts w:ascii="Times New Roman" w:hAnsi="Times New Roman" w:cs="Times New Roman"/>
          <w:sz w:val="21"/>
          <w:szCs w:val="21"/>
        </w:rPr>
        <w:t xml:space="preserve"> is less important than index </w:t>
      </w:r>
      <w:r>
        <w:rPr>
          <w:rFonts w:ascii="Times New Roman" w:hAnsi="Times New Roman" w:cs="Times New Roman"/>
          <w:i/>
          <w:sz w:val="21"/>
          <w:szCs w:val="21"/>
        </w:rPr>
        <w:t>j</w:t>
      </w:r>
      <w:r>
        <w:rPr>
          <w:rFonts w:ascii="Times New Roman" w:hAnsi="Times New Roman" w:cs="Times New Roman"/>
          <w:sz w:val="21"/>
          <w:szCs w:val="21"/>
        </w:rPr>
        <w:t xml:space="preserve">. (iii) Construct </w:t>
      </w:r>
      <w:del w:id="641" w:author="Editor" w:date="2016-02-11T09:59:00Z">
        <w:r>
          <w:rPr>
            <w:rFonts w:ascii="Times New Roman" w:hAnsi="Times New Roman" w:cs="Times New Roman"/>
            <w:sz w:val="21"/>
            <w:szCs w:val="21"/>
          </w:rPr>
          <w:delText xml:space="preserve">the </w:delText>
        </w:r>
      </w:del>
      <w:ins w:id="642" w:author="Editor" w:date="2016-02-11T09:59:00Z">
        <w:r>
          <w:rPr>
            <w:rFonts w:ascii="Times New Roman" w:hAnsi="Times New Roman" w:cs="Times New Roman"/>
            <w:sz w:val="21"/>
            <w:szCs w:val="21"/>
          </w:rPr>
          <w:t xml:space="preserve">a </w:t>
        </w:r>
      </w:ins>
      <w:r>
        <w:rPr>
          <w:rFonts w:ascii="Times New Roman" w:hAnsi="Times New Roman" w:cs="Times New Roman"/>
          <w:kern w:val="0"/>
          <w:sz w:val="21"/>
          <w:szCs w:val="21"/>
        </w:rPr>
        <w:t>comparison</w:t>
      </w:r>
      <w:r>
        <w:rPr>
          <w:rFonts w:ascii="Times New Roman" w:hAnsi="Times New Roman" w:cs="Times New Roman"/>
          <w:sz w:val="21"/>
          <w:szCs w:val="21"/>
        </w:rPr>
        <w:t xml:space="preserve"> matrix based on the range method. The relative importance values of </w:t>
      </w:r>
      <w:ins w:id="643" w:author="Editor" w:date="2016-02-11T09:59:00Z">
        <w:r>
          <w:rPr>
            <w:rFonts w:ascii="Times New Roman" w:hAnsi="Times New Roman" w:cs="Times New Roman"/>
            <w:sz w:val="21"/>
            <w:szCs w:val="21"/>
          </w:rPr>
          <w:t xml:space="preserve">the </w:t>
        </w:r>
      </w:ins>
      <w:r>
        <w:rPr>
          <w:rFonts w:ascii="Times New Roman" w:hAnsi="Times New Roman" w:cs="Times New Roman"/>
          <w:sz w:val="21"/>
          <w:szCs w:val="21"/>
        </w:rPr>
        <w:t xml:space="preserve">ranges for indexes </w:t>
      </w:r>
      <w:r>
        <w:rPr>
          <w:rFonts w:ascii="Times New Roman" w:hAnsi="Times New Roman" w:cs="Times New Roman"/>
          <w:i/>
          <w:sz w:val="21"/>
          <w:szCs w:val="21"/>
        </w:rPr>
        <w:t>I</w:t>
      </w:r>
      <w:r>
        <w:rPr>
          <w:rFonts w:ascii="Times New Roman" w:hAnsi="Times New Roman" w:cs="Times New Roman"/>
          <w:i/>
          <w:sz w:val="21"/>
          <w:szCs w:val="21"/>
          <w:vertAlign w:val="subscript"/>
        </w:rPr>
        <w:t>i</w:t>
      </w:r>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1</w:t>
      </w:r>
      <w:r>
        <w:rPr>
          <w:rFonts w:ascii="Times New Roman" w:hAnsi="Times New Roman" w:cs="Times New Roman"/>
          <w:i/>
          <w:sz w:val="21"/>
          <w:szCs w:val="21"/>
          <w:vertAlign w:val="subscript"/>
        </w:rPr>
        <w:t>j</w:t>
      </w:r>
      <w:r>
        <w:rPr>
          <w:rFonts w:ascii="Times New Roman" w:hAnsi="Times New Roman" w:cs="Times New Roman"/>
          <w:sz w:val="21"/>
          <w:szCs w:val="21"/>
        </w:rPr>
        <w:t xml:space="preserve"> and </w:t>
      </w:r>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j</w:t>
      </w:r>
      <w:r>
        <w:rPr>
          <w:rFonts w:ascii="Times New Roman" w:hAnsi="Times New Roman" w:cs="Times New Roman"/>
          <w:sz w:val="21"/>
          <w:szCs w:val="21"/>
        </w:rPr>
        <w:t xml:space="preserve"> are taken as 2, 3 and </w:t>
      </w:r>
      <w:del w:id="644" w:author="Quality Control Editor" w:date="2016-02-18T09:03:00Z">
        <w:r>
          <w:rPr>
            <w:rFonts w:ascii="Times New Roman" w:hAnsi="Times New Roman" w:cs="Times New Roman"/>
            <w:sz w:val="21"/>
            <w:szCs w:val="21"/>
          </w:rPr>
          <w:delText>3 respectively</w:delText>
        </w:r>
      </w:del>
      <w:ins w:id="645" w:author="Quality Control Editor" w:date="2016-02-18T09:03:00Z">
        <w:r>
          <w:rPr>
            <w:rFonts w:ascii="Times New Roman" w:hAnsi="Times New Roman" w:cs="Times New Roman"/>
            <w:sz w:val="21"/>
            <w:szCs w:val="21"/>
          </w:rPr>
          <w:t>3, respectively</w:t>
        </w:r>
      </w:ins>
      <w:r>
        <w:rPr>
          <w:rFonts w:ascii="Times New Roman" w:hAnsi="Times New Roman" w:cs="Times New Roman"/>
          <w:sz w:val="21"/>
          <w:szCs w:val="21"/>
        </w:rPr>
        <w:t xml:space="preserve">. </w:t>
      </w:r>
      <w:proofErr w:type="gramStart"/>
      <w:r>
        <w:rPr>
          <w:rFonts w:ascii="Times New Roman" w:hAnsi="Times New Roman" w:cs="Times New Roman"/>
          <w:sz w:val="21"/>
          <w:szCs w:val="21"/>
        </w:rPr>
        <w:t>(iv) Evaluate</w:t>
      </w:r>
      <w:proofErr w:type="gramEnd"/>
      <w:r>
        <w:rPr>
          <w:rFonts w:ascii="Times New Roman" w:hAnsi="Times New Roman" w:cs="Times New Roman"/>
          <w:sz w:val="21"/>
          <w:szCs w:val="21"/>
        </w:rPr>
        <w:t xml:space="preserve"> the weights of </w:t>
      </w:r>
      <w:ins w:id="646" w:author="Editor" w:date="2016-02-11T09:59:00Z">
        <w:r>
          <w:rPr>
            <w:rFonts w:ascii="Times New Roman" w:hAnsi="Times New Roman" w:cs="Times New Roman"/>
            <w:sz w:val="21"/>
            <w:szCs w:val="21"/>
          </w:rPr>
          <w:t xml:space="preserve">the </w:t>
        </w:r>
      </w:ins>
      <w:r>
        <w:rPr>
          <w:rFonts w:ascii="Times New Roman" w:hAnsi="Times New Roman" w:cs="Times New Roman"/>
          <w:sz w:val="21"/>
          <w:szCs w:val="21"/>
        </w:rPr>
        <w:t xml:space="preserve">indexes after the consistency check. This study focus on the seismic importance of user nodes, so the importance rankings of </w:t>
      </w:r>
      <w:ins w:id="647" w:author="Editor" w:date="2016-02-11T10:00:00Z">
        <w:r>
          <w:rPr>
            <w:rFonts w:ascii="Times New Roman" w:hAnsi="Times New Roman" w:cs="Times New Roman"/>
            <w:sz w:val="21"/>
            <w:szCs w:val="21"/>
          </w:rPr>
          <w:t xml:space="preserve">the </w:t>
        </w:r>
      </w:ins>
      <w:r>
        <w:rPr>
          <w:rFonts w:ascii="Times New Roman" w:hAnsi="Times New Roman" w:cs="Times New Roman"/>
          <w:sz w:val="21"/>
          <w:szCs w:val="21"/>
        </w:rPr>
        <w:t xml:space="preserve">main indexes are assumed to be </w:t>
      </w:r>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sz w:val="21"/>
          <w:szCs w:val="21"/>
        </w:rPr>
        <w:t>&gt;</w:t>
      </w:r>
      <w:r>
        <w:rPr>
          <w:rFonts w:ascii="Times New Roman" w:hAnsi="Times New Roman" w:cs="Times New Roman"/>
          <w:i/>
          <w:sz w:val="21"/>
          <w:szCs w:val="21"/>
        </w:rPr>
        <w:t>I</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i/>
          <w:sz w:val="21"/>
          <w:szCs w:val="21"/>
        </w:rPr>
        <w:t>I</w:t>
      </w:r>
      <w:r>
        <w:rPr>
          <w:rFonts w:ascii="Times New Roman" w:hAnsi="Times New Roman" w:cs="Times New Roman"/>
          <w:sz w:val="21"/>
          <w:szCs w:val="21"/>
          <w:vertAlign w:val="subscript"/>
        </w:rPr>
        <w:t>3</w:t>
      </w:r>
      <w:r>
        <w:rPr>
          <w:rFonts w:ascii="Times New Roman" w:hAnsi="Times New Roman" w:cs="Times New Roman"/>
          <w:sz w:val="21"/>
          <w:szCs w:val="21"/>
        </w:rPr>
        <w:t xml:space="preserve">. </w:t>
      </w:r>
      <w:ins w:id="648" w:author="Editor" w:date="2016-02-11T10:00:00Z">
        <w:r>
          <w:rPr>
            <w:rFonts w:ascii="Times New Roman" w:hAnsi="Times New Roman" w:cs="Times New Roman"/>
            <w:sz w:val="21"/>
            <w:szCs w:val="21"/>
          </w:rPr>
          <w:t xml:space="preserve">The </w:t>
        </w:r>
      </w:ins>
      <w:del w:id="649" w:author="Editor" w:date="2016-02-11T10:00:00Z">
        <w:r>
          <w:rPr>
            <w:rFonts w:ascii="Times New Roman" w:hAnsi="Times New Roman" w:cs="Times New Roman"/>
            <w:sz w:val="21"/>
            <w:szCs w:val="21"/>
          </w:rPr>
          <w:delText>P</w:delText>
        </w:r>
      </w:del>
      <w:ins w:id="650" w:author="Editor" w:date="2016-02-11T10:00:00Z">
        <w:r>
          <w:rPr>
            <w:rFonts w:ascii="Times New Roman" w:hAnsi="Times New Roman" w:cs="Times New Roman"/>
            <w:sz w:val="21"/>
            <w:szCs w:val="21"/>
          </w:rPr>
          <w:t>p</w:t>
        </w:r>
      </w:ins>
      <w:r>
        <w:rPr>
          <w:rFonts w:ascii="Times New Roman" w:hAnsi="Times New Roman" w:cs="Times New Roman"/>
          <w:sz w:val="21"/>
          <w:szCs w:val="21"/>
        </w:rPr>
        <w:t>ost-earthquake disaster mitigation activities of the 2008 Wenchuan earthquake show</w:t>
      </w:r>
      <w:del w:id="651" w:author="Editor" w:date="2016-02-11T10:00:00Z">
        <w:r>
          <w:rPr>
            <w:rFonts w:ascii="Times New Roman" w:hAnsi="Times New Roman" w:cs="Times New Roman"/>
            <w:sz w:val="21"/>
            <w:szCs w:val="21"/>
          </w:rPr>
          <w:delText>n</w:delText>
        </w:r>
      </w:del>
      <w:r>
        <w:rPr>
          <w:rFonts w:ascii="Times New Roman" w:hAnsi="Times New Roman" w:cs="Times New Roman"/>
          <w:sz w:val="21"/>
          <w:szCs w:val="21"/>
        </w:rPr>
        <w:t xml:space="preserve"> that </w:t>
      </w:r>
      <w:ins w:id="652" w:author="Editor" w:date="2016-02-11T10:00:00Z">
        <w:r>
          <w:rPr>
            <w:rFonts w:ascii="Times New Roman" w:hAnsi="Times New Roman" w:cs="Times New Roman"/>
            <w:sz w:val="21"/>
            <w:szCs w:val="21"/>
          </w:rPr>
          <w:t xml:space="preserve">the </w:t>
        </w:r>
      </w:ins>
      <w:r>
        <w:rPr>
          <w:rFonts w:ascii="Times New Roman" w:hAnsi="Times New Roman" w:cs="Times New Roman"/>
          <w:sz w:val="21"/>
          <w:szCs w:val="21"/>
        </w:rPr>
        <w:t xml:space="preserve">water demands of seismic congregate shelters are the most urgent requirements to </w:t>
      </w:r>
      <w:ins w:id="653" w:author="Editor" w:date="2016-02-11T10:00:00Z">
        <w:r>
          <w:rPr>
            <w:rFonts w:ascii="Times New Roman" w:hAnsi="Times New Roman" w:cs="Times New Roman"/>
            <w:sz w:val="21"/>
            <w:szCs w:val="21"/>
          </w:rPr>
          <w:t xml:space="preserve">be </w:t>
        </w:r>
      </w:ins>
      <w:r>
        <w:rPr>
          <w:rFonts w:ascii="Times New Roman" w:hAnsi="Times New Roman" w:cs="Times New Roman"/>
          <w:sz w:val="21"/>
          <w:szCs w:val="21"/>
        </w:rPr>
        <w:t>satisf</w:t>
      </w:r>
      <w:ins w:id="654" w:author="Editor" w:date="2016-02-11T10:00:00Z">
        <w:r>
          <w:rPr>
            <w:rFonts w:ascii="Times New Roman" w:hAnsi="Times New Roman" w:cs="Times New Roman"/>
            <w:sz w:val="21"/>
            <w:szCs w:val="21"/>
          </w:rPr>
          <w:t>ied</w:t>
        </w:r>
      </w:ins>
      <w:del w:id="655" w:author="Editor" w:date="2016-02-11T10:00:00Z">
        <w:r>
          <w:rPr>
            <w:rFonts w:ascii="Times New Roman" w:hAnsi="Times New Roman" w:cs="Times New Roman"/>
            <w:sz w:val="21"/>
            <w:szCs w:val="21"/>
          </w:rPr>
          <w:delText>y</w:delText>
        </w:r>
      </w:del>
      <w:r>
        <w:rPr>
          <w:rFonts w:ascii="Times New Roman" w:hAnsi="Times New Roman" w:cs="Times New Roman"/>
          <w:sz w:val="21"/>
          <w:szCs w:val="21"/>
        </w:rPr>
        <w:t xml:space="preserve"> during the period of </w:t>
      </w:r>
      <w:ins w:id="656" w:author="Editor" w:date="2016-02-11T10:00:00Z">
        <w:r>
          <w:rPr>
            <w:rFonts w:ascii="Times New Roman" w:hAnsi="Times New Roman" w:cs="Times New Roman"/>
            <w:sz w:val="21"/>
            <w:szCs w:val="21"/>
          </w:rPr>
          <w:t xml:space="preserve">the </w:t>
        </w:r>
      </w:ins>
      <w:r>
        <w:rPr>
          <w:rFonts w:ascii="Times New Roman" w:hAnsi="Times New Roman" w:cs="Times New Roman"/>
          <w:sz w:val="21"/>
          <w:szCs w:val="21"/>
        </w:rPr>
        <w:t xml:space="preserve">emergency response (Wang et al. </w:t>
      </w:r>
      <w:r>
        <w:rPr>
          <w:rFonts w:ascii="Times New Roman" w:hAnsi="Times New Roman" w:cs="Times New Roman"/>
          <w:color w:val="0000FF"/>
          <w:sz w:val="21"/>
          <w:szCs w:val="21"/>
        </w:rPr>
        <w:t>2009</w:t>
      </w:r>
      <w:r>
        <w:rPr>
          <w:rFonts w:ascii="Times New Roman" w:hAnsi="Times New Roman" w:cs="Times New Roman"/>
          <w:sz w:val="21"/>
          <w:szCs w:val="21"/>
        </w:rPr>
        <w:t xml:space="preserve">; Liu and Zheng </w:t>
      </w:r>
      <w:r>
        <w:rPr>
          <w:rFonts w:ascii="Times New Roman" w:hAnsi="Times New Roman" w:cs="Times New Roman"/>
          <w:color w:val="0000FF"/>
          <w:sz w:val="21"/>
          <w:szCs w:val="21"/>
        </w:rPr>
        <w:t>2013</w:t>
      </w:r>
      <w:r>
        <w:rPr>
          <w:rFonts w:ascii="Times New Roman" w:hAnsi="Times New Roman" w:cs="Times New Roman"/>
          <w:sz w:val="21"/>
          <w:szCs w:val="21"/>
        </w:rPr>
        <w:t xml:space="preserve">), so the importance rankings of sub-indexes </w:t>
      </w:r>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j</w:t>
      </w:r>
      <w:r>
        <w:rPr>
          <w:rFonts w:ascii="Times New Roman" w:hAnsi="Times New Roman" w:cs="Times New Roman"/>
          <w:sz w:val="21"/>
          <w:szCs w:val="21"/>
        </w:rPr>
        <w:t xml:space="preserve"> are taken as </w:t>
      </w:r>
      <w:r>
        <w:rPr>
          <w:rFonts w:ascii="Times New Roman" w:hAnsi="Times New Roman" w:cs="Times New Roman"/>
          <w:i/>
          <w:sz w:val="21"/>
          <w:szCs w:val="21"/>
        </w:rPr>
        <w:t>I</w:t>
      </w:r>
      <w:r>
        <w:rPr>
          <w:rFonts w:ascii="Times New Roman" w:hAnsi="Times New Roman" w:cs="Times New Roman"/>
          <w:sz w:val="21"/>
          <w:szCs w:val="21"/>
          <w:vertAlign w:val="subscript"/>
        </w:rPr>
        <w:t>23</w:t>
      </w:r>
      <w:r>
        <w:rPr>
          <w:rFonts w:ascii="Times New Roman" w:hAnsi="Times New Roman" w:cs="Times New Roman"/>
          <w:sz w:val="21"/>
          <w:szCs w:val="21"/>
        </w:rPr>
        <w:t>&gt;</w:t>
      </w:r>
      <w:r>
        <w:rPr>
          <w:rFonts w:ascii="Times New Roman" w:hAnsi="Times New Roman" w:cs="Times New Roman"/>
          <w:i/>
          <w:sz w:val="21"/>
          <w:szCs w:val="21"/>
        </w:rPr>
        <w:t>I</w:t>
      </w:r>
      <w:r>
        <w:rPr>
          <w:rFonts w:ascii="Times New Roman" w:hAnsi="Times New Roman" w:cs="Times New Roman"/>
          <w:sz w:val="21"/>
          <w:szCs w:val="21"/>
          <w:vertAlign w:val="subscript"/>
        </w:rPr>
        <w:t>21</w:t>
      </w:r>
      <w:r>
        <w:rPr>
          <w:rFonts w:ascii="Times New Roman" w:hAnsi="Times New Roman" w:cs="Times New Roman"/>
          <w:sz w:val="21"/>
          <w:szCs w:val="21"/>
        </w:rPr>
        <w:t>&gt;</w:t>
      </w:r>
      <w:r>
        <w:rPr>
          <w:rFonts w:ascii="Times New Roman" w:hAnsi="Times New Roman" w:cs="Times New Roman"/>
          <w:i/>
          <w:sz w:val="21"/>
          <w:szCs w:val="21"/>
        </w:rPr>
        <w:t>I</w:t>
      </w:r>
      <w:r>
        <w:rPr>
          <w:rFonts w:ascii="Times New Roman" w:hAnsi="Times New Roman" w:cs="Times New Roman"/>
          <w:sz w:val="21"/>
          <w:szCs w:val="21"/>
          <w:vertAlign w:val="subscript"/>
        </w:rPr>
        <w:t>22</w:t>
      </w:r>
      <w:r>
        <w:rPr>
          <w:rFonts w:ascii="Times New Roman" w:hAnsi="Times New Roman" w:cs="Times New Roman"/>
          <w:sz w:val="21"/>
          <w:szCs w:val="21"/>
        </w:rPr>
        <w:t>&gt;</w:t>
      </w:r>
      <w:r>
        <w:rPr>
          <w:rFonts w:ascii="Times New Roman" w:hAnsi="Times New Roman" w:cs="Times New Roman"/>
          <w:i/>
          <w:sz w:val="21"/>
          <w:szCs w:val="21"/>
        </w:rPr>
        <w:t>I</w:t>
      </w:r>
      <w:r>
        <w:rPr>
          <w:rFonts w:ascii="Times New Roman" w:hAnsi="Times New Roman" w:cs="Times New Roman"/>
          <w:sz w:val="21"/>
          <w:szCs w:val="21"/>
          <w:vertAlign w:val="subscript"/>
        </w:rPr>
        <w:t>24</w:t>
      </w:r>
      <w:r>
        <w:rPr>
          <w:rFonts w:ascii="Times New Roman" w:hAnsi="Times New Roman" w:cs="Times New Roman"/>
          <w:sz w:val="21"/>
          <w:szCs w:val="21"/>
        </w:rPr>
        <w:t xml:space="preserve">. According to the importance rankings of index sets </w:t>
      </w:r>
      <w:r>
        <w:rPr>
          <w:rFonts w:ascii="Times New Roman" w:hAnsi="Times New Roman" w:cs="Times New Roman"/>
          <w:i/>
          <w:sz w:val="21"/>
          <w:szCs w:val="21"/>
        </w:rPr>
        <w:t>I</w:t>
      </w:r>
      <w:r>
        <w:rPr>
          <w:rFonts w:ascii="Times New Roman" w:hAnsi="Times New Roman" w:cs="Times New Roman"/>
          <w:i/>
          <w:sz w:val="21"/>
          <w:szCs w:val="21"/>
          <w:vertAlign w:val="subscript"/>
        </w:rPr>
        <w:t>i</w:t>
      </w:r>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1</w:t>
      </w:r>
      <w:r>
        <w:rPr>
          <w:rFonts w:ascii="Times New Roman" w:hAnsi="Times New Roman" w:cs="Times New Roman"/>
          <w:i/>
          <w:sz w:val="21"/>
          <w:szCs w:val="21"/>
          <w:vertAlign w:val="subscript"/>
        </w:rPr>
        <w:t>j</w:t>
      </w:r>
      <w:r>
        <w:rPr>
          <w:rFonts w:ascii="Times New Roman" w:hAnsi="Times New Roman" w:cs="Times New Roman"/>
          <w:sz w:val="21"/>
          <w:szCs w:val="21"/>
        </w:rPr>
        <w:t xml:space="preserve"> and </w:t>
      </w:r>
      <w:r>
        <w:rPr>
          <w:rFonts w:ascii="Times New Roman" w:hAnsi="Times New Roman" w:cs="Times New Roman"/>
          <w:i/>
          <w:sz w:val="21"/>
          <w:szCs w:val="21"/>
        </w:rPr>
        <w:t>I</w:t>
      </w:r>
      <w:r>
        <w:rPr>
          <w:rFonts w:ascii="Times New Roman" w:hAnsi="Times New Roman" w:cs="Times New Roman"/>
          <w:sz w:val="21"/>
          <w:szCs w:val="21"/>
          <w:vertAlign w:val="subscript"/>
        </w:rPr>
        <w:t>2</w:t>
      </w:r>
      <w:r>
        <w:rPr>
          <w:rFonts w:ascii="Times New Roman" w:hAnsi="Times New Roman" w:cs="Times New Roman"/>
          <w:i/>
          <w:sz w:val="21"/>
          <w:szCs w:val="21"/>
          <w:vertAlign w:val="subscript"/>
        </w:rPr>
        <w:t>j</w:t>
      </w:r>
      <w:r>
        <w:rPr>
          <w:rFonts w:ascii="Times New Roman" w:hAnsi="Times New Roman" w:cs="Times New Roman"/>
          <w:sz w:val="21"/>
          <w:szCs w:val="21"/>
        </w:rPr>
        <w:t>, the separate weights of each set and the integrate</w:t>
      </w:r>
      <w:ins w:id="657" w:author="Editor" w:date="2016-02-11T10:01:00Z">
        <w:r>
          <w:rPr>
            <w:rFonts w:ascii="Times New Roman" w:hAnsi="Times New Roman" w:cs="Times New Roman"/>
            <w:sz w:val="21"/>
            <w:szCs w:val="21"/>
          </w:rPr>
          <w:t>d</w:t>
        </w:r>
      </w:ins>
      <w:r>
        <w:rPr>
          <w:rFonts w:ascii="Times New Roman" w:hAnsi="Times New Roman" w:cs="Times New Roman"/>
          <w:sz w:val="21"/>
          <w:szCs w:val="21"/>
        </w:rPr>
        <w:t xml:space="preserve"> weights of </w:t>
      </w:r>
      <w:ins w:id="658" w:author="Editor" w:date="2016-02-11T10:01:00Z">
        <w:r>
          <w:rPr>
            <w:rFonts w:ascii="Times New Roman" w:hAnsi="Times New Roman" w:cs="Times New Roman"/>
            <w:sz w:val="21"/>
            <w:szCs w:val="21"/>
          </w:rPr>
          <w:t xml:space="preserve">the </w:t>
        </w:r>
      </w:ins>
      <w:r>
        <w:rPr>
          <w:rFonts w:ascii="Times New Roman" w:hAnsi="Times New Roman" w:cs="Times New Roman"/>
          <w:sz w:val="21"/>
          <w:szCs w:val="21"/>
        </w:rPr>
        <w:t xml:space="preserve">sub-indexes are shown in Table </w:t>
      </w:r>
      <w:r>
        <w:rPr>
          <w:rFonts w:ascii="Times New Roman" w:hAnsi="Times New Roman" w:cs="Times New Roman"/>
          <w:color w:val="0000FF"/>
          <w:sz w:val="21"/>
          <w:szCs w:val="21"/>
        </w:rPr>
        <w:t>3</w:t>
      </w:r>
      <w:r>
        <w:rPr>
          <w:rFonts w:ascii="Times New Roman" w:hAnsi="Times New Roman" w:cs="Times New Roman"/>
          <w:sz w:val="21"/>
          <w:szCs w:val="21"/>
        </w:rPr>
        <w:t>. The integrate</w:t>
      </w:r>
      <w:ins w:id="659" w:author="Editor" w:date="2016-02-11T10:01:00Z">
        <w:r>
          <w:rPr>
            <w:rFonts w:ascii="Times New Roman" w:hAnsi="Times New Roman" w:cs="Times New Roman"/>
            <w:sz w:val="21"/>
            <w:szCs w:val="21"/>
          </w:rPr>
          <w:t>d</w:t>
        </w:r>
      </w:ins>
      <w:r>
        <w:rPr>
          <w:rFonts w:ascii="Times New Roman" w:hAnsi="Times New Roman" w:cs="Times New Roman"/>
          <w:sz w:val="21"/>
          <w:szCs w:val="21"/>
        </w:rPr>
        <w:t xml:space="preserve"> weights </w:t>
      </w:r>
      <w:r>
        <w:rPr>
          <w:rFonts w:ascii="Times New Roman" w:hAnsi="Times New Roman" w:cs="Times New Roman"/>
          <w:i/>
          <w:sz w:val="21"/>
          <w:szCs w:val="21"/>
        </w:rPr>
        <w:t>w</w:t>
      </w:r>
      <w:r>
        <w:rPr>
          <w:rFonts w:ascii="Times New Roman" w:hAnsi="Times New Roman" w:cs="Times New Roman"/>
          <w:i/>
          <w:sz w:val="21"/>
          <w:szCs w:val="21"/>
          <w:vertAlign w:val="subscript"/>
        </w:rPr>
        <w:t>ij</w:t>
      </w:r>
      <w:r>
        <w:rPr>
          <w:rFonts w:ascii="Times New Roman" w:hAnsi="Times New Roman" w:cs="Times New Roman"/>
          <w:i/>
          <w:sz w:val="21"/>
          <w:szCs w:val="21"/>
          <w:vertAlign w:val="superscript"/>
        </w:rPr>
        <w:t>*</w:t>
      </w:r>
      <w:r>
        <w:rPr>
          <w:rFonts w:ascii="Times New Roman" w:hAnsi="Times New Roman" w:cs="Times New Roman"/>
          <w:i/>
          <w:sz w:val="21"/>
          <w:szCs w:val="21"/>
        </w:rPr>
        <w:t xml:space="preserve"> </w:t>
      </w:r>
      <w:r>
        <w:rPr>
          <w:rFonts w:ascii="Times New Roman" w:hAnsi="Times New Roman" w:cs="Times New Roman"/>
          <w:sz w:val="21"/>
          <w:szCs w:val="21"/>
        </w:rPr>
        <w:t xml:space="preserve">of </w:t>
      </w:r>
      <w:ins w:id="660" w:author="Editor" w:date="2016-02-11T10:01:00Z">
        <w:r>
          <w:rPr>
            <w:rFonts w:ascii="Times New Roman" w:hAnsi="Times New Roman" w:cs="Times New Roman"/>
            <w:sz w:val="21"/>
            <w:szCs w:val="21"/>
          </w:rPr>
          <w:t xml:space="preserve">the </w:t>
        </w:r>
      </w:ins>
      <w:r>
        <w:rPr>
          <w:rFonts w:ascii="Times New Roman" w:hAnsi="Times New Roman" w:cs="Times New Roman"/>
          <w:sz w:val="21"/>
          <w:szCs w:val="21"/>
        </w:rPr>
        <w:t xml:space="preserve">sub-indexes are calculated by </w:t>
      </w:r>
      <w:r>
        <w:rPr>
          <w:rFonts w:ascii="Times New Roman" w:hAnsi="Times New Roman" w:cs="Times New Roman"/>
          <w:i/>
          <w:sz w:val="21"/>
          <w:szCs w:val="21"/>
        </w:rPr>
        <w:t>w</w:t>
      </w:r>
      <w:r>
        <w:rPr>
          <w:rFonts w:ascii="Times New Roman" w:hAnsi="Times New Roman" w:cs="Times New Roman"/>
          <w:i/>
          <w:sz w:val="21"/>
          <w:szCs w:val="21"/>
          <w:vertAlign w:val="subscript"/>
        </w:rPr>
        <w:t>ij</w:t>
      </w:r>
      <w:r>
        <w:rPr>
          <w:rFonts w:ascii="Times New Roman" w:hAnsi="Times New Roman" w:cs="Times New Roman"/>
          <w:i/>
          <w:sz w:val="21"/>
          <w:szCs w:val="21"/>
          <w:vertAlign w:val="superscript"/>
        </w:rPr>
        <w:t>*</w:t>
      </w:r>
      <w:r>
        <w:rPr>
          <w:rFonts w:ascii="Times New Roman" w:hAnsi="Times New Roman" w:cs="Times New Roman"/>
          <w:sz w:val="21"/>
          <w:szCs w:val="21"/>
        </w:rPr>
        <w:t xml:space="preserve">= </w:t>
      </w:r>
      <w:r>
        <w:rPr>
          <w:rFonts w:ascii="Times New Roman" w:hAnsi="Times New Roman" w:cs="Times New Roman"/>
          <w:i/>
          <w:sz w:val="21"/>
          <w:szCs w:val="21"/>
        </w:rPr>
        <w:t>w</w:t>
      </w:r>
      <w:r>
        <w:rPr>
          <w:rFonts w:ascii="Times New Roman" w:hAnsi="Times New Roman" w:cs="Times New Roman"/>
          <w:i/>
          <w:sz w:val="21"/>
          <w:szCs w:val="21"/>
          <w:vertAlign w:val="subscript"/>
        </w:rPr>
        <w:t>i</w:t>
      </w:r>
      <w:r>
        <w:rPr>
          <w:rFonts w:ascii="Times New Roman" w:hAnsi="Times New Roman" w:cs="Times New Roman"/>
          <w:sz w:val="21"/>
          <w:szCs w:val="21"/>
        </w:rPr>
        <w:t>×</w:t>
      </w:r>
      <w:proofErr w:type="gramStart"/>
      <w:r>
        <w:rPr>
          <w:rFonts w:ascii="Times New Roman" w:hAnsi="Times New Roman" w:cs="Times New Roman"/>
          <w:i/>
          <w:sz w:val="21"/>
          <w:szCs w:val="21"/>
        </w:rPr>
        <w:t>w</w:t>
      </w:r>
      <w:r>
        <w:rPr>
          <w:rFonts w:ascii="Times New Roman" w:hAnsi="Times New Roman" w:cs="Times New Roman"/>
          <w:i/>
          <w:sz w:val="21"/>
          <w:szCs w:val="21"/>
          <w:vertAlign w:val="subscript"/>
        </w:rPr>
        <w:t>ij</w:t>
      </w:r>
      <w:r>
        <w:rPr>
          <w:rFonts w:ascii="Times New Roman" w:hAnsi="Times New Roman" w:cs="Times New Roman"/>
          <w:sz w:val="21"/>
          <w:szCs w:val="21"/>
        </w:rPr>
        <w:t xml:space="preserve"> .</w:t>
      </w:r>
      <w:proofErr w:type="gramEnd"/>
    </w:p>
    <w:p>
      <w:pPr>
        <w:jc w:val="center"/>
        <w:rPr>
          <w:rFonts w:ascii="Times New Roman" w:hAnsi="Times New Roman" w:cs="Times New Roman"/>
          <w:sz w:val="18"/>
          <w:szCs w:val="18"/>
        </w:rPr>
      </w:pPr>
      <w:r>
        <w:rPr>
          <w:rFonts w:ascii="Times New Roman" w:hAnsi="Times New Roman" w:cs="Times New Roman"/>
          <w:b/>
          <w:sz w:val="18"/>
          <w:szCs w:val="18"/>
        </w:rPr>
        <w:t>Table 3</w:t>
      </w:r>
      <w:r>
        <w:rPr>
          <w:rFonts w:ascii="Times New Roman" w:hAnsi="Times New Roman" w:cs="Times New Roman"/>
          <w:sz w:val="18"/>
          <w:szCs w:val="18"/>
        </w:rPr>
        <w:t xml:space="preserve"> Separate and integrate</w:t>
      </w:r>
      <w:ins w:id="661" w:author="Editor" w:date="2016-02-11T10:01:00Z">
        <w:r>
          <w:rPr>
            <w:rFonts w:ascii="Times New Roman" w:hAnsi="Times New Roman" w:cs="Times New Roman"/>
            <w:sz w:val="18"/>
            <w:szCs w:val="18"/>
          </w:rPr>
          <w:t>d</w:t>
        </w:r>
      </w:ins>
      <w:r>
        <w:rPr>
          <w:rFonts w:ascii="Times New Roman" w:hAnsi="Times New Roman" w:cs="Times New Roman"/>
          <w:sz w:val="18"/>
          <w:szCs w:val="18"/>
        </w:rPr>
        <w:t xml:space="preserve"> weights of indexes</w:t>
      </w:r>
    </w:p>
    <w:tbl>
      <w:tblPr>
        <w:tblW w:w="7069" w:type="dxa"/>
        <w:jc w:val="center"/>
        <w:tblBorders>
          <w:top w:val="single" w:sz="12" w:space="0" w:color="auto"/>
          <w:bottom w:val="single" w:sz="12" w:space="0" w:color="auto"/>
        </w:tblBorders>
        <w:tblLook w:val="01E0" w:firstRow="1" w:lastRow="1" w:firstColumn="1" w:lastColumn="1" w:noHBand="0" w:noVBand="0"/>
      </w:tblPr>
      <w:tblGrid>
        <w:gridCol w:w="1209"/>
        <w:gridCol w:w="676"/>
        <w:gridCol w:w="661"/>
        <w:gridCol w:w="661"/>
        <w:gridCol w:w="660"/>
        <w:gridCol w:w="660"/>
        <w:gridCol w:w="660"/>
        <w:gridCol w:w="660"/>
        <w:gridCol w:w="660"/>
        <w:gridCol w:w="562"/>
      </w:tblGrid>
      <w:tr>
        <w:trPr>
          <w:trHeight w:val="355"/>
          <w:jc w:val="center"/>
        </w:trPr>
        <w:tc>
          <w:tcPr>
            <w:tcW w:w="1209" w:type="dxa"/>
            <w:tcBorders>
              <w:top w:val="single" w:sz="8" w:space="0" w:color="auto"/>
              <w:bottom w:val="nil"/>
            </w:tcBorders>
            <w:shd w:val="clear" w:color="auto" w:fill="auto"/>
            <w:tcMar>
              <w:left w:w="28" w:type="dxa"/>
              <w:right w:w="28" w:type="dxa"/>
            </w:tcMar>
            <w:vAlign w:val="center"/>
          </w:tcPr>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main indexes</w:t>
            </w:r>
          </w:p>
        </w:tc>
        <w:tc>
          <w:tcPr>
            <w:tcW w:w="2658" w:type="dxa"/>
            <w:gridSpan w:val="4"/>
            <w:tcBorders>
              <w:top w:val="single" w:sz="8"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1</w:t>
            </w:r>
          </w:p>
        </w:tc>
        <w:tc>
          <w:tcPr>
            <w:tcW w:w="2640" w:type="dxa"/>
            <w:gridSpan w:val="4"/>
            <w:tcBorders>
              <w:top w:val="single" w:sz="8"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2</w:t>
            </w:r>
          </w:p>
        </w:tc>
        <w:tc>
          <w:tcPr>
            <w:tcW w:w="562" w:type="dxa"/>
            <w:tcBorders>
              <w:top w:val="single" w:sz="8" w:space="0" w:color="auto"/>
              <w:bottom w:val="nil"/>
            </w:tcBorders>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3</w:t>
            </w:r>
          </w:p>
        </w:tc>
      </w:tr>
      <w:tr>
        <w:trPr>
          <w:trHeight w:val="293"/>
          <w:jc w:val="center"/>
        </w:trPr>
        <w:tc>
          <w:tcPr>
            <w:tcW w:w="1209" w:type="dxa"/>
            <w:tcBorders>
              <w:top w:val="nil"/>
              <w:bottom w:val="single" w:sz="4" w:space="0" w:color="auto"/>
            </w:tcBorders>
            <w:shd w:val="clear" w:color="auto" w:fill="auto"/>
            <w:tcMar>
              <w:left w:w="28" w:type="dxa"/>
              <w:right w:w="28" w:type="dxa"/>
            </w:tcMar>
            <w:vAlign w:val="center"/>
          </w:tcPr>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weights (</w:t>
            </w:r>
            <w:r>
              <w:rPr>
                <w:rFonts w:ascii="Times New Roman" w:hAnsi="Times New Roman" w:cs="Times New Roman"/>
                <w:b/>
                <w:i/>
                <w:sz w:val="18"/>
                <w:szCs w:val="18"/>
              </w:rPr>
              <w:t>w</w:t>
            </w:r>
            <w:r>
              <w:rPr>
                <w:rFonts w:ascii="Times New Roman" w:hAnsi="Times New Roman" w:cs="Times New Roman"/>
                <w:b/>
                <w:i/>
                <w:sz w:val="18"/>
                <w:szCs w:val="18"/>
                <w:vertAlign w:val="subscript"/>
              </w:rPr>
              <w:t>i</w:t>
            </w:r>
            <w:r>
              <w:rPr>
                <w:rFonts w:ascii="Times New Roman" w:hAnsi="Times New Roman" w:cs="Times New Roman"/>
                <w:b/>
                <w:sz w:val="18"/>
                <w:szCs w:val="18"/>
              </w:rPr>
              <w:t>)</w:t>
            </w:r>
          </w:p>
        </w:tc>
        <w:tc>
          <w:tcPr>
            <w:tcW w:w="2658" w:type="dxa"/>
            <w:gridSpan w:val="4"/>
            <w:tcBorders>
              <w:top w:val="nil"/>
              <w:bottom w:val="single" w:sz="4"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0.25</w:t>
            </w:r>
          </w:p>
        </w:tc>
        <w:tc>
          <w:tcPr>
            <w:tcW w:w="2640" w:type="dxa"/>
            <w:gridSpan w:val="4"/>
            <w:tcBorders>
              <w:top w:val="nil"/>
              <w:bottom w:val="single" w:sz="4"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0.50</w:t>
            </w:r>
          </w:p>
        </w:tc>
        <w:tc>
          <w:tcPr>
            <w:tcW w:w="562" w:type="dxa"/>
            <w:tcBorders>
              <w:top w:val="nil"/>
              <w:bottom w:val="single" w:sz="4" w:space="0" w:color="auto"/>
            </w:tcBorders>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0.25</w:t>
            </w:r>
          </w:p>
        </w:tc>
      </w:tr>
      <w:tr>
        <w:trPr>
          <w:trHeight w:val="359"/>
          <w:jc w:val="center"/>
        </w:trPr>
        <w:tc>
          <w:tcPr>
            <w:tcW w:w="1209" w:type="dxa"/>
            <w:tcBorders>
              <w:top w:val="single" w:sz="4" w:space="0" w:color="auto"/>
              <w:bottom w:val="nil"/>
            </w:tcBorders>
            <w:shd w:val="clear" w:color="auto" w:fill="auto"/>
            <w:tcMar>
              <w:left w:w="28" w:type="dxa"/>
              <w:right w:w="28" w:type="dxa"/>
            </w:tcMar>
            <w:vAlign w:val="center"/>
          </w:tcPr>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sub-indexes</w:t>
            </w:r>
          </w:p>
        </w:tc>
        <w:tc>
          <w:tcPr>
            <w:tcW w:w="676" w:type="dxa"/>
            <w:tcBorders>
              <w:top w:val="single" w:sz="4"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11</w:t>
            </w:r>
          </w:p>
        </w:tc>
        <w:tc>
          <w:tcPr>
            <w:tcW w:w="661" w:type="dxa"/>
            <w:tcBorders>
              <w:top w:val="single" w:sz="4"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12</w:t>
            </w:r>
          </w:p>
        </w:tc>
        <w:tc>
          <w:tcPr>
            <w:tcW w:w="661" w:type="dxa"/>
            <w:tcBorders>
              <w:top w:val="single" w:sz="4"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13</w:t>
            </w:r>
          </w:p>
        </w:tc>
        <w:tc>
          <w:tcPr>
            <w:tcW w:w="660" w:type="dxa"/>
            <w:tcBorders>
              <w:top w:val="single" w:sz="4"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14</w:t>
            </w:r>
          </w:p>
        </w:tc>
        <w:tc>
          <w:tcPr>
            <w:tcW w:w="660" w:type="dxa"/>
            <w:tcBorders>
              <w:top w:val="single" w:sz="4"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21</w:t>
            </w:r>
          </w:p>
        </w:tc>
        <w:tc>
          <w:tcPr>
            <w:tcW w:w="660" w:type="dxa"/>
            <w:tcBorders>
              <w:top w:val="single" w:sz="4"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22</w:t>
            </w:r>
          </w:p>
        </w:tc>
        <w:tc>
          <w:tcPr>
            <w:tcW w:w="660" w:type="dxa"/>
            <w:tcBorders>
              <w:top w:val="single" w:sz="4"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23</w:t>
            </w:r>
          </w:p>
        </w:tc>
        <w:tc>
          <w:tcPr>
            <w:tcW w:w="660" w:type="dxa"/>
            <w:tcBorders>
              <w:top w:val="single" w:sz="4" w:space="0" w:color="auto"/>
              <w:bottom w:val="nil"/>
            </w:tcBorders>
            <w:shd w:val="clear" w:color="auto" w:fill="auto"/>
            <w:tcMar>
              <w:left w:w="28" w:type="dxa"/>
              <w:right w:w="28" w:type="dxa"/>
            </w:tcMar>
            <w:vAlign w:val="center"/>
          </w:tcPr>
          <w:p>
            <w:pPr>
              <w:adjustRightInd w:val="0"/>
              <w:snapToGrid w:val="0"/>
              <w:jc w:val="center"/>
              <w:rPr>
                <w:rFonts w:ascii="Times New Roman" w:hAnsi="Times New Roman" w:cs="Times New Roman"/>
                <w:b/>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24</w:t>
            </w:r>
          </w:p>
        </w:tc>
        <w:tc>
          <w:tcPr>
            <w:tcW w:w="562" w:type="dxa"/>
            <w:tcBorders>
              <w:top w:val="single" w:sz="4" w:space="0" w:color="auto"/>
              <w:bottom w:val="nil"/>
            </w:tcBorders>
            <w:vAlign w:val="center"/>
          </w:tcPr>
          <w:p>
            <w:pPr>
              <w:jc w:val="center"/>
              <w:rPr>
                <w:rFonts w:ascii="Times New Roman" w:hAnsi="Times New Roman" w:cs="Times New Roman"/>
                <w:b/>
                <w:i/>
                <w:sz w:val="18"/>
                <w:szCs w:val="18"/>
              </w:rPr>
            </w:pPr>
            <w:r>
              <w:rPr>
                <w:rFonts w:ascii="Times New Roman" w:hAnsi="Times New Roman" w:cs="Times New Roman"/>
                <w:b/>
                <w:i/>
                <w:sz w:val="18"/>
                <w:szCs w:val="18"/>
              </w:rPr>
              <w:t>I</w:t>
            </w:r>
            <w:r>
              <w:rPr>
                <w:rFonts w:ascii="Times New Roman" w:hAnsi="Times New Roman" w:cs="Times New Roman"/>
                <w:b/>
                <w:sz w:val="18"/>
                <w:szCs w:val="18"/>
                <w:vertAlign w:val="subscript"/>
              </w:rPr>
              <w:t>3</w:t>
            </w:r>
            <w:r>
              <w:rPr>
                <w:rFonts w:ascii="Times New Roman" w:hAnsi="Times New Roman" w:cs="Times New Roman"/>
                <w:b/>
                <w:i/>
                <w:sz w:val="18"/>
                <w:szCs w:val="18"/>
                <w:vertAlign w:val="subscript"/>
              </w:rPr>
              <w:t>j</w:t>
            </w:r>
          </w:p>
        </w:tc>
      </w:tr>
      <w:tr>
        <w:trPr>
          <w:trHeight w:val="427"/>
          <w:jc w:val="center"/>
        </w:trPr>
        <w:tc>
          <w:tcPr>
            <w:tcW w:w="1209" w:type="dxa"/>
            <w:tcBorders>
              <w:top w:val="nil"/>
              <w:bottom w:val="single" w:sz="2" w:space="0" w:color="auto"/>
            </w:tcBorders>
            <w:shd w:val="clear" w:color="auto" w:fill="auto"/>
            <w:tcMar>
              <w:left w:w="28" w:type="dxa"/>
              <w:right w:w="28" w:type="dxa"/>
            </w:tcMar>
            <w:vAlign w:val="center"/>
          </w:tcPr>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weights (</w:t>
            </w:r>
            <w:r>
              <w:rPr>
                <w:rFonts w:ascii="Times New Roman" w:hAnsi="Times New Roman" w:cs="Times New Roman"/>
                <w:b/>
                <w:i/>
                <w:sz w:val="18"/>
                <w:szCs w:val="18"/>
              </w:rPr>
              <w:t>w</w:t>
            </w:r>
            <w:r>
              <w:rPr>
                <w:rFonts w:ascii="Times New Roman" w:hAnsi="Times New Roman" w:cs="Times New Roman"/>
                <w:b/>
                <w:i/>
                <w:sz w:val="18"/>
                <w:szCs w:val="18"/>
                <w:vertAlign w:val="subscript"/>
              </w:rPr>
              <w:t>ij</w:t>
            </w:r>
            <w:r>
              <w:rPr>
                <w:rFonts w:ascii="Times New Roman" w:hAnsi="Times New Roman" w:cs="Times New Roman"/>
                <w:b/>
                <w:sz w:val="18"/>
                <w:szCs w:val="18"/>
              </w:rPr>
              <w:t>)</w:t>
            </w:r>
          </w:p>
        </w:tc>
        <w:tc>
          <w:tcPr>
            <w:tcW w:w="676" w:type="dxa"/>
            <w:tcBorders>
              <w:top w:val="nil"/>
              <w:bottom w:val="single" w:sz="2"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0.2765</w:t>
            </w:r>
          </w:p>
        </w:tc>
        <w:tc>
          <w:tcPr>
            <w:tcW w:w="661" w:type="dxa"/>
            <w:tcBorders>
              <w:top w:val="nil"/>
              <w:bottom w:val="single" w:sz="2"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0.1917</w:t>
            </w:r>
          </w:p>
        </w:tc>
        <w:tc>
          <w:tcPr>
            <w:tcW w:w="661" w:type="dxa"/>
            <w:tcBorders>
              <w:top w:val="nil"/>
              <w:bottom w:val="single" w:sz="2"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0.3988</w:t>
            </w:r>
          </w:p>
        </w:tc>
        <w:tc>
          <w:tcPr>
            <w:tcW w:w="660" w:type="dxa"/>
            <w:tcBorders>
              <w:top w:val="nil"/>
              <w:bottom w:val="single" w:sz="2"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0.1330</w:t>
            </w:r>
          </w:p>
        </w:tc>
        <w:tc>
          <w:tcPr>
            <w:tcW w:w="660" w:type="dxa"/>
            <w:tcBorders>
              <w:top w:val="nil"/>
              <w:bottom w:val="single" w:sz="2"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0.2765</w:t>
            </w:r>
          </w:p>
        </w:tc>
        <w:tc>
          <w:tcPr>
            <w:tcW w:w="660" w:type="dxa"/>
            <w:tcBorders>
              <w:top w:val="nil"/>
              <w:bottom w:val="single" w:sz="2"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0.1917</w:t>
            </w:r>
          </w:p>
        </w:tc>
        <w:tc>
          <w:tcPr>
            <w:tcW w:w="660" w:type="dxa"/>
            <w:tcBorders>
              <w:top w:val="nil"/>
              <w:bottom w:val="single" w:sz="2"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0.3988</w:t>
            </w:r>
          </w:p>
        </w:tc>
        <w:tc>
          <w:tcPr>
            <w:tcW w:w="660" w:type="dxa"/>
            <w:tcBorders>
              <w:top w:val="nil"/>
              <w:bottom w:val="single" w:sz="2"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0.1330</w:t>
            </w:r>
          </w:p>
        </w:tc>
        <w:tc>
          <w:tcPr>
            <w:tcW w:w="562" w:type="dxa"/>
            <w:tcBorders>
              <w:top w:val="nil"/>
              <w:bottom w:val="single" w:sz="2" w:space="0" w:color="auto"/>
            </w:tcBorders>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w:t>
            </w:r>
          </w:p>
        </w:tc>
      </w:tr>
      <w:tr>
        <w:trPr>
          <w:trHeight w:val="569"/>
          <w:jc w:val="center"/>
        </w:trPr>
        <w:tc>
          <w:tcPr>
            <w:tcW w:w="1209" w:type="dxa"/>
            <w:tcBorders>
              <w:top w:val="single" w:sz="2" w:space="0" w:color="auto"/>
              <w:bottom w:val="single" w:sz="8" w:space="0" w:color="auto"/>
            </w:tcBorders>
            <w:shd w:val="clear" w:color="auto" w:fill="auto"/>
            <w:tcMar>
              <w:left w:w="28" w:type="dxa"/>
              <w:right w:w="28" w:type="dxa"/>
            </w:tcMar>
            <w:vAlign w:val="center"/>
          </w:tcPr>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integrate</w:t>
            </w:r>
            <w:ins w:id="662" w:author="Editor" w:date="2016-02-11T10:01:00Z">
              <w:r>
                <w:rPr>
                  <w:rFonts w:ascii="Times New Roman" w:hAnsi="Times New Roman" w:cs="Times New Roman"/>
                  <w:b/>
                  <w:sz w:val="18"/>
                  <w:szCs w:val="18"/>
                </w:rPr>
                <w:t>d</w:t>
              </w:r>
            </w:ins>
          </w:p>
          <w:p>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weights (</w:t>
            </w:r>
            <w:r>
              <w:rPr>
                <w:rFonts w:ascii="Times New Roman" w:hAnsi="Times New Roman" w:cs="Times New Roman"/>
                <w:b/>
                <w:i/>
                <w:sz w:val="18"/>
                <w:szCs w:val="18"/>
              </w:rPr>
              <w:t>w</w:t>
            </w:r>
            <w:r>
              <w:rPr>
                <w:rFonts w:ascii="Times New Roman" w:hAnsi="Times New Roman" w:cs="Times New Roman"/>
                <w:b/>
                <w:i/>
                <w:sz w:val="18"/>
                <w:szCs w:val="18"/>
                <w:vertAlign w:val="subscript"/>
              </w:rPr>
              <w:t>ij</w:t>
            </w:r>
            <w:r>
              <w:rPr>
                <w:rFonts w:ascii="Times New Roman" w:hAnsi="Times New Roman" w:cs="Times New Roman"/>
                <w:b/>
                <w:i/>
                <w:sz w:val="18"/>
                <w:szCs w:val="18"/>
                <w:vertAlign w:val="superscript"/>
              </w:rPr>
              <w:t>*</w:t>
            </w:r>
            <w:r>
              <w:rPr>
                <w:rFonts w:ascii="Times New Roman" w:hAnsi="Times New Roman" w:cs="Times New Roman"/>
                <w:b/>
                <w:sz w:val="18"/>
                <w:szCs w:val="18"/>
              </w:rPr>
              <w:t>)</w:t>
            </w:r>
          </w:p>
        </w:tc>
        <w:tc>
          <w:tcPr>
            <w:tcW w:w="676" w:type="dxa"/>
            <w:tcBorders>
              <w:top w:val="single" w:sz="2" w:space="0" w:color="auto"/>
              <w:bottom w:val="single" w:sz="8"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0.0691</w:t>
            </w:r>
          </w:p>
        </w:tc>
        <w:tc>
          <w:tcPr>
            <w:tcW w:w="661" w:type="dxa"/>
            <w:tcBorders>
              <w:top w:val="single" w:sz="2" w:space="0" w:color="auto"/>
              <w:bottom w:val="single" w:sz="8"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0.0479</w:t>
            </w:r>
          </w:p>
        </w:tc>
        <w:tc>
          <w:tcPr>
            <w:tcW w:w="661" w:type="dxa"/>
            <w:tcBorders>
              <w:top w:val="single" w:sz="2" w:space="0" w:color="auto"/>
              <w:bottom w:val="single" w:sz="8"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0.0997</w:t>
            </w:r>
          </w:p>
        </w:tc>
        <w:tc>
          <w:tcPr>
            <w:tcW w:w="660" w:type="dxa"/>
            <w:tcBorders>
              <w:top w:val="single" w:sz="2" w:space="0" w:color="auto"/>
              <w:bottom w:val="single" w:sz="8"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0.0332</w:t>
            </w:r>
          </w:p>
        </w:tc>
        <w:tc>
          <w:tcPr>
            <w:tcW w:w="660" w:type="dxa"/>
            <w:tcBorders>
              <w:top w:val="single" w:sz="2" w:space="0" w:color="auto"/>
              <w:bottom w:val="single" w:sz="8"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0.1383</w:t>
            </w:r>
          </w:p>
        </w:tc>
        <w:tc>
          <w:tcPr>
            <w:tcW w:w="660" w:type="dxa"/>
            <w:tcBorders>
              <w:top w:val="single" w:sz="2" w:space="0" w:color="auto"/>
              <w:bottom w:val="single" w:sz="8"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0.0959</w:t>
            </w:r>
          </w:p>
        </w:tc>
        <w:tc>
          <w:tcPr>
            <w:tcW w:w="660" w:type="dxa"/>
            <w:tcBorders>
              <w:top w:val="single" w:sz="2" w:space="0" w:color="auto"/>
              <w:bottom w:val="single" w:sz="8"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0.1994</w:t>
            </w:r>
          </w:p>
        </w:tc>
        <w:tc>
          <w:tcPr>
            <w:tcW w:w="660" w:type="dxa"/>
            <w:tcBorders>
              <w:top w:val="single" w:sz="2" w:space="0" w:color="auto"/>
              <w:bottom w:val="single" w:sz="8" w:space="0" w:color="auto"/>
            </w:tcBorders>
            <w:shd w:val="clear" w:color="auto" w:fill="auto"/>
            <w:tcMar>
              <w:left w:w="28" w:type="dxa"/>
              <w:right w:w="28" w:type="dxa"/>
            </w:tcMar>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0.0665</w:t>
            </w:r>
          </w:p>
        </w:tc>
        <w:tc>
          <w:tcPr>
            <w:tcW w:w="562" w:type="dxa"/>
            <w:tcBorders>
              <w:top w:val="single" w:sz="2" w:space="0" w:color="auto"/>
              <w:bottom w:val="single" w:sz="8" w:space="0" w:color="auto"/>
            </w:tcBorders>
            <w:vAlign w:val="center"/>
          </w:tcPr>
          <w:p>
            <w:pPr>
              <w:adjustRightInd w:val="0"/>
              <w:snapToGrid w:val="0"/>
              <w:jc w:val="center"/>
              <w:rPr>
                <w:rFonts w:ascii="Times New Roman" w:hAnsi="Times New Roman" w:cs="Times New Roman"/>
                <w:sz w:val="18"/>
                <w:szCs w:val="18"/>
              </w:rPr>
            </w:pPr>
            <w:r>
              <w:rPr>
                <w:rFonts w:ascii="Times New Roman" w:hAnsi="Times New Roman" w:cs="Times New Roman"/>
                <w:sz w:val="18"/>
                <w:szCs w:val="18"/>
              </w:rPr>
              <w:t>-</w:t>
            </w:r>
          </w:p>
        </w:tc>
      </w:tr>
    </w:tbl>
    <w:p>
      <w:pPr>
        <w:spacing w:beforeLines="50" w:before="190"/>
        <w:ind w:firstLineChars="200" w:firstLine="420"/>
        <w:rPr>
          <w:rFonts w:ascii="Times New Roman" w:hAnsi="Times New Roman" w:cs="Times New Roman"/>
          <w:color w:val="000000" w:themeColor="text1"/>
          <w:sz w:val="21"/>
          <w:szCs w:val="21"/>
        </w:rPr>
      </w:pPr>
      <w:r>
        <w:rPr>
          <w:rFonts w:ascii="Times New Roman" w:hAnsi="Times New Roman" w:cs="Times New Roman"/>
          <w:sz w:val="21"/>
          <w:szCs w:val="21"/>
        </w:rPr>
        <w:t xml:space="preserve">For the weights of sub-indexes </w:t>
      </w:r>
      <w:r>
        <w:rPr>
          <w:rFonts w:ascii="Times New Roman" w:hAnsi="Times New Roman" w:cs="Times New Roman"/>
          <w:i/>
          <w:sz w:val="21"/>
          <w:szCs w:val="21"/>
        </w:rPr>
        <w:t>I</w:t>
      </w:r>
      <w:r>
        <w:rPr>
          <w:rFonts w:ascii="Times New Roman" w:hAnsi="Times New Roman" w:cs="Times New Roman"/>
          <w:sz w:val="21"/>
          <w:szCs w:val="21"/>
          <w:vertAlign w:val="subscript"/>
        </w:rPr>
        <w:t>3</w:t>
      </w:r>
      <w:r>
        <w:rPr>
          <w:rFonts w:ascii="Times New Roman" w:hAnsi="Times New Roman" w:cs="Times New Roman"/>
          <w:i/>
          <w:sz w:val="21"/>
          <w:szCs w:val="21"/>
          <w:vertAlign w:val="subscript"/>
        </w:rPr>
        <w:t>j</w:t>
      </w:r>
      <w:r>
        <w:rPr>
          <w:rFonts w:ascii="Times New Roman" w:hAnsi="Times New Roman" w:cs="Times New Roman"/>
          <w:sz w:val="21"/>
          <w:szCs w:val="21"/>
        </w:rPr>
        <w:t xml:space="preserve"> (</w:t>
      </w:r>
      <w:r>
        <w:rPr>
          <w:rFonts w:ascii="Times New Roman" w:hAnsi="Times New Roman" w:cs="Times New Roman"/>
          <w:i/>
          <w:sz w:val="21"/>
          <w:szCs w:val="21"/>
        </w:rPr>
        <w:t>j</w:t>
      </w:r>
      <w:r>
        <w:rPr>
          <w:rFonts w:ascii="Times New Roman" w:hAnsi="Times New Roman" w:cs="Times New Roman"/>
          <w:sz w:val="21"/>
          <w:szCs w:val="21"/>
        </w:rPr>
        <w:t xml:space="preserve">=1, 2, 3), an objective weight method based on information entropy (IE) is utilized to calculate </w:t>
      </w:r>
      <w:ins w:id="663" w:author="Editor" w:date="2016-02-11T10:01:00Z">
        <w:r>
          <w:rPr>
            <w:rFonts w:ascii="Times New Roman" w:hAnsi="Times New Roman" w:cs="Times New Roman"/>
            <w:sz w:val="21"/>
            <w:szCs w:val="21"/>
          </w:rPr>
          <w:t xml:space="preserve">the </w:t>
        </w:r>
      </w:ins>
      <w:r>
        <w:rPr>
          <w:rFonts w:ascii="Times New Roman" w:hAnsi="Times New Roman" w:cs="Times New Roman"/>
          <w:sz w:val="21"/>
          <w:szCs w:val="21"/>
        </w:rPr>
        <w:t xml:space="preserve">weights of </w:t>
      </w:r>
      <w:r>
        <w:rPr>
          <w:rFonts w:ascii="Times New Roman" w:hAnsi="Times New Roman" w:cs="Times New Roman"/>
          <w:i/>
          <w:sz w:val="21"/>
          <w:szCs w:val="21"/>
        </w:rPr>
        <w:t>I</w:t>
      </w:r>
      <w:r>
        <w:rPr>
          <w:rFonts w:ascii="Times New Roman" w:hAnsi="Times New Roman" w:cs="Times New Roman"/>
          <w:sz w:val="21"/>
          <w:szCs w:val="21"/>
          <w:vertAlign w:val="subscript"/>
        </w:rPr>
        <w:t>3</w:t>
      </w:r>
      <w:r>
        <w:rPr>
          <w:rFonts w:ascii="Times New Roman" w:hAnsi="Times New Roman" w:cs="Times New Roman"/>
          <w:i/>
          <w:sz w:val="21"/>
          <w:szCs w:val="21"/>
          <w:vertAlign w:val="subscript"/>
        </w:rPr>
        <w:t>j</w:t>
      </w:r>
      <w:r>
        <w:rPr>
          <w:rFonts w:ascii="Times New Roman" w:hAnsi="Times New Roman" w:cs="Times New Roman"/>
          <w:color w:val="000000" w:themeColor="text1"/>
          <w:sz w:val="21"/>
          <w:szCs w:val="21"/>
        </w:rPr>
        <w:t>.</w:t>
      </w:r>
      <w:r>
        <w:rPr>
          <w:rFonts w:ascii="Times New Roman" w:hAnsi="Times New Roman" w:cs="Times New Roman"/>
          <w:color w:val="FF0000"/>
          <w:sz w:val="21"/>
          <w:szCs w:val="21"/>
        </w:rPr>
        <w:t xml:space="preserve"> </w:t>
      </w:r>
      <w:r>
        <w:rPr>
          <w:rFonts w:ascii="Times New Roman" w:hAnsi="Times New Roman" w:cs="Times New Roman"/>
          <w:color w:val="000000" w:themeColor="text1"/>
          <w:sz w:val="21"/>
          <w:szCs w:val="21"/>
        </w:rPr>
        <w:t>According to the IE method</w:t>
      </w:r>
      <w:r>
        <w:rPr>
          <w:rFonts w:ascii="Times New Roman" w:hAnsi="Times New Roman" w:cs="Times New Roman"/>
          <w:sz w:val="21"/>
          <w:szCs w:val="21"/>
        </w:rPr>
        <w:t xml:space="preserve"> </w:t>
      </w:r>
      <w:r>
        <w:rPr>
          <w:rFonts w:ascii="Times New Roman" w:hAnsi="Times New Roman" w:cs="Times New Roman"/>
          <w:color w:val="000000" w:themeColor="text1"/>
          <w:sz w:val="21"/>
          <w:szCs w:val="21"/>
        </w:rPr>
        <w:t xml:space="preserve">(Zou et al. </w:t>
      </w:r>
      <w:r>
        <w:rPr>
          <w:rFonts w:ascii="Times New Roman" w:hAnsi="Times New Roman" w:cs="Times New Roman"/>
          <w:color w:val="0000FF"/>
          <w:sz w:val="21"/>
          <w:szCs w:val="21"/>
        </w:rPr>
        <w:t>2006</w:t>
      </w:r>
      <w:r>
        <w:rPr>
          <w:rFonts w:ascii="Times New Roman" w:hAnsi="Times New Roman" w:cs="Times New Roman"/>
          <w:color w:val="000000" w:themeColor="text1"/>
          <w:sz w:val="21"/>
          <w:szCs w:val="21"/>
        </w:rPr>
        <w:t xml:space="preserve">), the weight of an index is correlated </w:t>
      </w:r>
      <w:del w:id="664" w:author="Editor" w:date="2016-02-11T10:01:00Z">
        <w:r>
          <w:rPr>
            <w:rFonts w:ascii="Times New Roman" w:hAnsi="Times New Roman" w:cs="Times New Roman"/>
            <w:color w:val="000000" w:themeColor="text1"/>
            <w:sz w:val="21"/>
            <w:szCs w:val="21"/>
          </w:rPr>
          <w:delText xml:space="preserve">to </w:delText>
        </w:r>
      </w:del>
      <w:ins w:id="665" w:author="Editor" w:date="2016-02-11T10:01:00Z">
        <w:r>
          <w:rPr>
            <w:rFonts w:ascii="Times New Roman" w:hAnsi="Times New Roman" w:cs="Times New Roman"/>
            <w:color w:val="000000" w:themeColor="text1"/>
            <w:sz w:val="21"/>
            <w:szCs w:val="21"/>
          </w:rPr>
          <w:t xml:space="preserve">with </w:t>
        </w:r>
      </w:ins>
      <w:commentRangeStart w:id="666"/>
      <w:del w:id="667" w:author="Editor" w:date="2016-02-11T10:01:00Z">
        <w:r>
          <w:rPr>
            <w:rFonts w:ascii="Times New Roman" w:hAnsi="Times New Roman" w:cs="Times New Roman"/>
            <w:color w:val="000000" w:themeColor="text1"/>
            <w:sz w:val="21"/>
            <w:szCs w:val="21"/>
          </w:rPr>
          <w:delText xml:space="preserve">its </w:delText>
        </w:r>
      </w:del>
      <w:ins w:id="668" w:author="Editor" w:date="2016-02-11T10:01:00Z">
        <w:r>
          <w:rPr>
            <w:rFonts w:ascii="Times New Roman" w:hAnsi="Times New Roman" w:cs="Times New Roman"/>
            <w:color w:val="000000" w:themeColor="text1"/>
            <w:sz w:val="21"/>
            <w:szCs w:val="21"/>
          </w:rPr>
          <w:t xml:space="preserve">the </w:t>
        </w:r>
      </w:ins>
      <w:r>
        <w:rPr>
          <w:rFonts w:ascii="Times New Roman" w:hAnsi="Times New Roman" w:cs="Times New Roman"/>
          <w:color w:val="000000" w:themeColor="text1"/>
          <w:sz w:val="21"/>
          <w:szCs w:val="21"/>
        </w:rPr>
        <w:t xml:space="preserve">assessment values of </w:t>
      </w:r>
      <w:ins w:id="669" w:author="Editor" w:date="2016-02-11T10:01:00Z">
        <w:r>
          <w:rPr>
            <w:rFonts w:ascii="Times New Roman" w:hAnsi="Times New Roman" w:cs="Times New Roman"/>
            <w:color w:val="000000" w:themeColor="text1"/>
            <w:sz w:val="21"/>
            <w:szCs w:val="21"/>
          </w:rPr>
          <w:t xml:space="preserve">its </w:t>
        </w:r>
      </w:ins>
      <w:r>
        <w:rPr>
          <w:rFonts w:ascii="Times New Roman" w:hAnsi="Times New Roman" w:cs="Times New Roman"/>
          <w:color w:val="000000" w:themeColor="text1"/>
          <w:sz w:val="21"/>
          <w:szCs w:val="21"/>
        </w:rPr>
        <w:t xml:space="preserve">alternatives, </w:t>
      </w:r>
      <w:commentRangeEnd w:id="666"/>
      <w:r>
        <w:rPr>
          <w:rStyle w:val="CommentReference"/>
        </w:rPr>
        <w:commentReference w:id="666"/>
      </w:r>
      <w:r>
        <w:rPr>
          <w:rFonts w:ascii="Times New Roman" w:hAnsi="Times New Roman" w:cs="Times New Roman"/>
          <w:color w:val="000000" w:themeColor="text1"/>
          <w:sz w:val="21"/>
          <w:szCs w:val="21"/>
        </w:rPr>
        <w:t xml:space="preserve">so the weights of sub-indexes </w:t>
      </w:r>
      <w:r>
        <w:rPr>
          <w:rFonts w:ascii="Times New Roman" w:hAnsi="Times New Roman" w:cs="Times New Roman"/>
          <w:i/>
          <w:color w:val="000000" w:themeColor="text1"/>
          <w:sz w:val="21"/>
          <w:szCs w:val="21"/>
        </w:rPr>
        <w:t>I</w:t>
      </w:r>
      <w:r>
        <w:rPr>
          <w:rFonts w:ascii="Times New Roman" w:hAnsi="Times New Roman" w:cs="Times New Roman"/>
          <w:color w:val="000000" w:themeColor="text1"/>
          <w:sz w:val="21"/>
          <w:szCs w:val="21"/>
          <w:vertAlign w:val="subscript"/>
        </w:rPr>
        <w:t>3</w:t>
      </w:r>
      <w:r>
        <w:rPr>
          <w:rFonts w:ascii="Times New Roman" w:hAnsi="Times New Roman" w:cs="Times New Roman"/>
          <w:i/>
          <w:color w:val="000000" w:themeColor="text1"/>
          <w:sz w:val="21"/>
          <w:szCs w:val="21"/>
          <w:vertAlign w:val="subscript"/>
        </w:rPr>
        <w:t>j</w:t>
      </w:r>
      <w:r>
        <w:rPr>
          <w:rFonts w:ascii="Times New Roman" w:hAnsi="Times New Roman" w:cs="Times New Roman"/>
          <w:color w:val="000000" w:themeColor="text1"/>
          <w:sz w:val="21"/>
          <w:szCs w:val="21"/>
        </w:rPr>
        <w:t xml:space="preserve"> are</w:t>
      </w:r>
      <w:del w:id="670" w:author="Editor" w:date="2016-02-11T10:01:00Z">
        <w:r>
          <w:rPr>
            <w:rFonts w:ascii="Times New Roman" w:hAnsi="Times New Roman" w:cs="Times New Roman"/>
            <w:color w:val="000000" w:themeColor="text1"/>
            <w:sz w:val="21"/>
            <w:szCs w:val="21"/>
          </w:rPr>
          <w:delText>n’t</w:delText>
        </w:r>
      </w:del>
      <w:ins w:id="671" w:author="Editor" w:date="2016-02-11T10:01:00Z">
        <w:r>
          <w:rPr>
            <w:rFonts w:ascii="Times New Roman" w:hAnsi="Times New Roman" w:cs="Times New Roman"/>
            <w:color w:val="000000" w:themeColor="text1"/>
            <w:sz w:val="21"/>
            <w:szCs w:val="21"/>
          </w:rPr>
          <w:t xml:space="preserve"> not</w:t>
        </w:r>
      </w:ins>
      <w:r>
        <w:rPr>
          <w:rFonts w:ascii="Times New Roman" w:hAnsi="Times New Roman" w:cs="Times New Roman"/>
          <w:color w:val="000000" w:themeColor="text1"/>
          <w:sz w:val="21"/>
          <w:szCs w:val="21"/>
        </w:rPr>
        <w:t xml:space="preserve"> presented in Table </w:t>
      </w:r>
      <w:r>
        <w:rPr>
          <w:rFonts w:ascii="Times New Roman" w:hAnsi="Times New Roman" w:cs="Times New Roman"/>
          <w:color w:val="0000FF"/>
          <w:sz w:val="21"/>
          <w:szCs w:val="21"/>
        </w:rPr>
        <w:t>3</w:t>
      </w:r>
      <w:del w:id="672" w:author="Editor" w:date="2016-02-11T10:02:00Z">
        <w:r>
          <w:rPr>
            <w:rFonts w:ascii="Times New Roman" w:hAnsi="Times New Roman" w:cs="Times New Roman"/>
            <w:color w:val="000000" w:themeColor="text1"/>
            <w:sz w:val="21"/>
            <w:szCs w:val="21"/>
          </w:rPr>
          <w:delText xml:space="preserve"> and</w:delText>
        </w:r>
      </w:del>
      <w:ins w:id="673" w:author="Editor" w:date="2016-02-11T10:02:00Z">
        <w:r>
          <w:rPr>
            <w:rFonts w:ascii="Times New Roman" w:hAnsi="Times New Roman" w:cs="Times New Roman"/>
            <w:color w:val="000000" w:themeColor="text1"/>
            <w:sz w:val="21"/>
            <w:szCs w:val="21"/>
          </w:rPr>
          <w:t>, but they</w:t>
        </w:r>
      </w:ins>
      <w:r>
        <w:rPr>
          <w:rFonts w:ascii="Times New Roman" w:hAnsi="Times New Roman" w:cs="Times New Roman"/>
          <w:color w:val="000000" w:themeColor="text1"/>
          <w:sz w:val="21"/>
          <w:szCs w:val="21"/>
        </w:rPr>
        <w:t xml:space="preserve"> will </w:t>
      </w:r>
      <w:ins w:id="674" w:author="Editor" w:date="2016-02-11T10:02:00Z">
        <w:r>
          <w:rPr>
            <w:rFonts w:ascii="Times New Roman" w:hAnsi="Times New Roman" w:cs="Times New Roman"/>
            <w:color w:val="000000" w:themeColor="text1"/>
            <w:sz w:val="21"/>
            <w:szCs w:val="21"/>
          </w:rPr>
          <w:t xml:space="preserve">be </w:t>
        </w:r>
      </w:ins>
      <w:r>
        <w:rPr>
          <w:rFonts w:ascii="Times New Roman" w:hAnsi="Times New Roman" w:cs="Times New Roman"/>
          <w:color w:val="000000" w:themeColor="text1"/>
          <w:sz w:val="21"/>
          <w:szCs w:val="21"/>
        </w:rPr>
        <w:t>provide</w:t>
      </w:r>
      <w:ins w:id="675" w:author="Editor" w:date="2016-02-11T10:02:00Z">
        <w:r>
          <w:rPr>
            <w:rFonts w:ascii="Times New Roman" w:hAnsi="Times New Roman" w:cs="Times New Roman"/>
            <w:color w:val="000000" w:themeColor="text1"/>
            <w:sz w:val="21"/>
            <w:szCs w:val="21"/>
          </w:rPr>
          <w:t>d</w:t>
        </w:r>
      </w:ins>
      <w:r>
        <w:rPr>
          <w:rFonts w:ascii="Times New Roman" w:hAnsi="Times New Roman" w:cs="Times New Roman"/>
          <w:color w:val="000000" w:themeColor="text1"/>
          <w:sz w:val="21"/>
          <w:szCs w:val="21"/>
        </w:rPr>
        <w:t xml:space="preserve"> in the case study.</w:t>
      </w:r>
    </w:p>
    <w:p>
      <w:pPr>
        <w:ind w:firstLineChars="200" w:firstLine="420"/>
        <w:rPr>
          <w:rFonts w:ascii="Times New Roman" w:hAnsi="Times New Roman" w:cs="Times New Roman"/>
          <w:sz w:val="21"/>
          <w:szCs w:val="21"/>
        </w:rPr>
      </w:pPr>
      <w:r>
        <w:rPr>
          <w:rFonts w:ascii="Times New Roman" w:hAnsi="Times New Roman" w:cs="Times New Roman"/>
          <w:sz w:val="21"/>
          <w:szCs w:val="21"/>
        </w:rPr>
        <w:t xml:space="preserve">When applying the TOPSIS method for </w:t>
      </w:r>
      <w:ins w:id="676" w:author="Editor" w:date="2016-02-11T10:02:00Z">
        <w:r>
          <w:rPr>
            <w:rFonts w:ascii="Times New Roman" w:hAnsi="Times New Roman" w:cs="Times New Roman"/>
            <w:sz w:val="21"/>
            <w:szCs w:val="21"/>
          </w:rPr>
          <w:t xml:space="preserve">the </w:t>
        </w:r>
      </w:ins>
      <w:r>
        <w:rPr>
          <w:rFonts w:ascii="Times New Roman" w:hAnsi="Times New Roman" w:cs="Times New Roman"/>
          <w:sz w:val="21"/>
          <w:szCs w:val="21"/>
        </w:rPr>
        <w:t xml:space="preserve">importance ranking of user nodes, each user node is treated as an element, </w:t>
      </w:r>
      <w:ins w:id="677" w:author="Editor" w:date="2016-02-11T10:02:00Z">
        <w:r>
          <w:rPr>
            <w:rFonts w:ascii="Times New Roman" w:hAnsi="Times New Roman" w:cs="Times New Roman"/>
            <w:sz w:val="21"/>
            <w:szCs w:val="21"/>
          </w:rPr>
          <w:t xml:space="preserve">and </w:t>
        </w:r>
      </w:ins>
      <w:r>
        <w:rPr>
          <w:rFonts w:ascii="Times New Roman" w:hAnsi="Times New Roman" w:cs="Times New Roman"/>
          <w:sz w:val="21"/>
          <w:szCs w:val="21"/>
        </w:rPr>
        <w:t xml:space="preserve">sub-indexes are treated as </w:t>
      </w:r>
      <w:ins w:id="678" w:author="Editor" w:date="2016-02-11T10:02:00Z">
        <w:r>
          <w:rPr>
            <w:rFonts w:ascii="Times New Roman" w:hAnsi="Times New Roman" w:cs="Times New Roman"/>
            <w:sz w:val="21"/>
            <w:szCs w:val="21"/>
          </w:rPr>
          <w:t xml:space="preserve">the </w:t>
        </w:r>
      </w:ins>
      <w:r>
        <w:rPr>
          <w:rFonts w:ascii="Times New Roman" w:hAnsi="Times New Roman" w:cs="Times New Roman"/>
          <w:sz w:val="21"/>
          <w:szCs w:val="21"/>
        </w:rPr>
        <w:t xml:space="preserve">decision criteria of elements. The assessment of </w:t>
      </w:r>
      <w:ins w:id="679" w:author="Editor" w:date="2016-02-11T10:02:00Z">
        <w:r>
          <w:rPr>
            <w:rFonts w:ascii="Times New Roman" w:hAnsi="Times New Roman" w:cs="Times New Roman"/>
            <w:sz w:val="21"/>
            <w:szCs w:val="21"/>
          </w:rPr>
          <w:t xml:space="preserve">the </w:t>
        </w:r>
      </w:ins>
      <w:r>
        <w:rPr>
          <w:rFonts w:ascii="Times New Roman" w:hAnsi="Times New Roman" w:cs="Times New Roman"/>
          <w:sz w:val="21"/>
          <w:szCs w:val="21"/>
        </w:rPr>
        <w:t xml:space="preserve">comprehensive importance of user nodes is </w:t>
      </w:r>
      <w:ins w:id="680" w:author="Editor" w:date="2016-02-11T10:02:00Z">
        <w:r>
          <w:rPr>
            <w:rFonts w:ascii="Times New Roman" w:hAnsi="Times New Roman" w:cs="Times New Roman"/>
            <w:sz w:val="21"/>
            <w:szCs w:val="21"/>
          </w:rPr>
          <w:t xml:space="preserve">then </w:t>
        </w:r>
      </w:ins>
      <w:r>
        <w:rPr>
          <w:rFonts w:ascii="Times New Roman" w:hAnsi="Times New Roman" w:cs="Times New Roman"/>
          <w:sz w:val="21"/>
          <w:szCs w:val="21"/>
        </w:rPr>
        <w:t>transformed into a multi-criteria decision-making problem</w:t>
      </w:r>
      <w:del w:id="681" w:author="Editor" w:date="2016-02-11T10:02:00Z">
        <w:r>
          <w:rPr>
            <w:rFonts w:ascii="Times New Roman" w:hAnsi="Times New Roman" w:cs="Times New Roman"/>
            <w:sz w:val="21"/>
            <w:szCs w:val="21"/>
          </w:rPr>
          <w:delText xml:space="preserve"> then</w:delText>
        </w:r>
      </w:del>
      <w:r>
        <w:rPr>
          <w:rFonts w:ascii="Times New Roman" w:hAnsi="Times New Roman" w:cs="Times New Roman"/>
          <w:sz w:val="21"/>
          <w:szCs w:val="21"/>
        </w:rPr>
        <w:t>. The decision criteria are the comprehensive values of elements, i.e.</w:t>
      </w:r>
      <w:ins w:id="682" w:author="Editor" w:date="2016-02-11T10:02:00Z">
        <w:r>
          <w:rPr>
            <w:rFonts w:ascii="Times New Roman" w:hAnsi="Times New Roman" w:cs="Times New Roman"/>
            <w:sz w:val="21"/>
            <w:szCs w:val="21"/>
          </w:rPr>
          <w:t>,</w:t>
        </w:r>
      </w:ins>
      <w:r>
        <w:rPr>
          <w:rFonts w:ascii="Times New Roman" w:hAnsi="Times New Roman" w:cs="Times New Roman"/>
          <w:sz w:val="21"/>
          <w:szCs w:val="21"/>
        </w:rPr>
        <w:t xml:space="preserve"> the comprehensive importance of user nodes. </w:t>
      </w:r>
      <w:ins w:id="683" w:author="Editor" w:date="2016-02-11T10:02:00Z">
        <w:r>
          <w:rPr>
            <w:rFonts w:ascii="Times New Roman" w:hAnsi="Times New Roman" w:cs="Times New Roman"/>
            <w:sz w:val="21"/>
            <w:szCs w:val="21"/>
          </w:rPr>
          <w:t xml:space="preserve">For the </w:t>
        </w:r>
      </w:ins>
      <w:del w:id="684" w:author="Editor" w:date="2016-02-11T10:02:00Z">
        <w:r>
          <w:rPr>
            <w:rFonts w:ascii="Times New Roman" w:hAnsi="Times New Roman" w:cs="Times New Roman"/>
            <w:sz w:val="21"/>
            <w:szCs w:val="21"/>
          </w:rPr>
          <w:delText>D</w:delText>
        </w:r>
      </w:del>
      <w:ins w:id="685" w:author="Editor" w:date="2016-02-11T10:02:00Z">
        <w:r>
          <w:rPr>
            <w:rFonts w:ascii="Times New Roman" w:hAnsi="Times New Roman" w:cs="Times New Roman"/>
            <w:sz w:val="21"/>
            <w:szCs w:val="21"/>
          </w:rPr>
          <w:t>d</w:t>
        </w:r>
      </w:ins>
      <w:r>
        <w:rPr>
          <w:rFonts w:ascii="Times New Roman" w:hAnsi="Times New Roman" w:cs="Times New Roman"/>
          <w:sz w:val="21"/>
          <w:szCs w:val="21"/>
        </w:rPr>
        <w:t>etailed steps of the TOPSIS method</w:t>
      </w:r>
      <w:ins w:id="686" w:author="Editor" w:date="2016-02-11T10:02:00Z">
        <w:r>
          <w:rPr>
            <w:rFonts w:ascii="Times New Roman" w:hAnsi="Times New Roman" w:cs="Times New Roman"/>
            <w:sz w:val="21"/>
            <w:szCs w:val="21"/>
          </w:rPr>
          <w:t>,</w:t>
        </w:r>
      </w:ins>
      <w:r>
        <w:rPr>
          <w:rFonts w:ascii="Times New Roman" w:hAnsi="Times New Roman" w:cs="Times New Roman"/>
          <w:sz w:val="21"/>
          <w:szCs w:val="21"/>
        </w:rPr>
        <w:t xml:space="preserve"> see </w:t>
      </w:r>
      <w:r>
        <w:rPr>
          <w:rFonts w:ascii="Times New Roman" w:hAnsi="Times New Roman" w:cs="Times New Roman"/>
          <w:color w:val="000000" w:themeColor="text1"/>
          <w:sz w:val="21"/>
          <w:szCs w:val="21"/>
        </w:rPr>
        <w:t>Kim et al. (</w:t>
      </w:r>
      <w:r>
        <w:rPr>
          <w:rFonts w:ascii="Times New Roman" w:hAnsi="Times New Roman" w:cs="Times New Roman"/>
          <w:color w:val="0000FF"/>
          <w:sz w:val="21"/>
          <w:szCs w:val="21"/>
        </w:rPr>
        <w:t>1997</w:t>
      </w:r>
      <w:r>
        <w:rPr>
          <w:rFonts w:ascii="Times New Roman" w:hAnsi="Times New Roman" w:cs="Times New Roman"/>
          <w:color w:val="000000" w:themeColor="text1"/>
          <w:sz w:val="21"/>
          <w:szCs w:val="21"/>
        </w:rPr>
        <w:t>) and Certa et al. (</w:t>
      </w:r>
      <w:r>
        <w:rPr>
          <w:rFonts w:ascii="Times New Roman" w:hAnsi="Times New Roman" w:cs="Times New Roman"/>
          <w:color w:val="0000FF"/>
          <w:sz w:val="21"/>
          <w:szCs w:val="21"/>
        </w:rPr>
        <w:t>2013</w:t>
      </w:r>
      <w:r>
        <w:rPr>
          <w:rFonts w:ascii="Times New Roman" w:hAnsi="Times New Roman" w:cs="Times New Roman"/>
          <w:color w:val="000000" w:themeColor="text1"/>
          <w:sz w:val="21"/>
          <w:szCs w:val="21"/>
        </w:rPr>
        <w:t>)</w:t>
      </w:r>
      <w:r>
        <w:rPr>
          <w:rFonts w:ascii="Times New Roman" w:hAnsi="Times New Roman" w:cs="Times New Roman"/>
          <w:sz w:val="21"/>
          <w:szCs w:val="21"/>
        </w:rPr>
        <w:t xml:space="preserve">. The relative closeness to the ideal solution </w:t>
      </w:r>
      <w:r>
        <w:rPr>
          <w:rFonts w:ascii="Times New Roman" w:hAnsi="Times New Roman" w:cs="Times New Roman"/>
          <w:sz w:val="21"/>
          <w:szCs w:val="21"/>
        </w:rPr>
        <w:lastRenderedPageBreak/>
        <w:t xml:space="preserve">provided by the TOPSIS analysis is the value of </w:t>
      </w:r>
      <w:ins w:id="687" w:author="Editor" w:date="2016-02-11T10:02:00Z">
        <w:r>
          <w:rPr>
            <w:rFonts w:ascii="Times New Roman" w:hAnsi="Times New Roman" w:cs="Times New Roman"/>
            <w:sz w:val="21"/>
            <w:szCs w:val="21"/>
          </w:rPr>
          <w:t xml:space="preserve">the </w:t>
        </w:r>
      </w:ins>
      <w:r>
        <w:rPr>
          <w:rFonts w:ascii="Times New Roman" w:hAnsi="Times New Roman" w:cs="Times New Roman"/>
          <w:sz w:val="21"/>
          <w:szCs w:val="21"/>
        </w:rPr>
        <w:t xml:space="preserve">comprehensive importance of each user node. </w:t>
      </w:r>
    </w:p>
    <w:p>
      <w:pPr>
        <w:pStyle w:val="Heading1"/>
        <w:rPr>
          <w:b w:val="0"/>
        </w:rPr>
      </w:pPr>
      <w:r>
        <w:t>3 Seismic performance-cost curve of pipeline structures</w:t>
      </w:r>
    </w:p>
    <w:p>
      <w:pPr>
        <w:rPr>
          <w:rFonts w:ascii="Times New Roman" w:hAnsi="Times New Roman" w:cs="Times New Roman"/>
          <w:sz w:val="21"/>
          <w:szCs w:val="21"/>
        </w:rPr>
      </w:pPr>
      <w:r>
        <w:rPr>
          <w:rFonts w:ascii="Times New Roman" w:hAnsi="Times New Roman" w:cs="Times New Roman"/>
          <w:sz w:val="21"/>
          <w:szCs w:val="21"/>
        </w:rPr>
        <w:t xml:space="preserve">The seismic performance (resistance capacity) of pipelines is affected by </w:t>
      </w:r>
      <w:ins w:id="688" w:author="Editor" w:date="2016-02-11T10:07:00Z">
        <w:r>
          <w:rPr>
            <w:rFonts w:ascii="Times New Roman" w:hAnsi="Times New Roman" w:cs="Times New Roman"/>
            <w:sz w:val="21"/>
            <w:szCs w:val="21"/>
          </w:rPr>
          <w:t xml:space="preserve">the </w:t>
        </w:r>
      </w:ins>
      <w:r>
        <w:rPr>
          <w:rFonts w:ascii="Times New Roman" w:hAnsi="Times New Roman" w:cs="Times New Roman"/>
          <w:sz w:val="21"/>
          <w:szCs w:val="21"/>
        </w:rPr>
        <w:t>materials, joint types</w:t>
      </w:r>
      <w:ins w:id="689" w:author="Editor" w:date="2016-02-11T10:07:00Z">
        <w:r>
          <w:rPr>
            <w:rFonts w:ascii="Times New Roman" w:hAnsi="Times New Roman" w:cs="Times New Roman"/>
            <w:sz w:val="21"/>
            <w:szCs w:val="21"/>
          </w:rPr>
          <w:t>,</w:t>
        </w:r>
      </w:ins>
      <w:r>
        <w:rPr>
          <w:rFonts w:ascii="Times New Roman" w:hAnsi="Times New Roman" w:cs="Times New Roman"/>
          <w:sz w:val="21"/>
          <w:szCs w:val="21"/>
        </w:rPr>
        <w:t xml:space="preserve"> and site conditions</w:t>
      </w:r>
      <w:ins w:id="690" w:author="Editor" w:date="2016-02-11T10:07:00Z">
        <w:r>
          <w:rPr>
            <w:rFonts w:ascii="Times New Roman" w:hAnsi="Times New Roman" w:cs="Times New Roman"/>
            <w:sz w:val="21"/>
            <w:szCs w:val="21"/>
          </w:rPr>
          <w:t>;</w:t>
        </w:r>
      </w:ins>
      <w:del w:id="691" w:author="Editor" w:date="2016-02-11T10:07:00Z">
        <w:r>
          <w:rPr>
            <w:rFonts w:ascii="Times New Roman" w:hAnsi="Times New Roman" w:cs="Times New Roman"/>
            <w:sz w:val="21"/>
            <w:szCs w:val="21"/>
          </w:rPr>
          <w:delText>,</w:delText>
        </w:r>
      </w:del>
      <w:r>
        <w:rPr>
          <w:rFonts w:ascii="Times New Roman" w:hAnsi="Times New Roman" w:cs="Times New Roman"/>
          <w:sz w:val="21"/>
          <w:szCs w:val="21"/>
        </w:rPr>
        <w:t xml:space="preserve"> there are notable </w:t>
      </w:r>
      <w:bookmarkStart w:id="692" w:name="OLE_LINK17"/>
      <w:bookmarkStart w:id="693" w:name="OLE_LINK18"/>
      <w:bookmarkStart w:id="694" w:name="OLE_LINK21"/>
      <w:r>
        <w:rPr>
          <w:rFonts w:ascii="Times New Roman" w:hAnsi="Times New Roman" w:cs="Times New Roman"/>
          <w:sz w:val="21"/>
          <w:szCs w:val="21"/>
        </w:rPr>
        <w:t xml:space="preserve">diversities </w:t>
      </w:r>
      <w:bookmarkEnd w:id="692"/>
      <w:bookmarkEnd w:id="693"/>
      <w:bookmarkEnd w:id="694"/>
      <w:del w:id="695" w:author="Editor" w:date="2016-02-11T10:07:00Z">
        <w:r>
          <w:rPr>
            <w:rFonts w:ascii="Times New Roman" w:hAnsi="Times New Roman" w:cs="Times New Roman"/>
            <w:sz w:val="21"/>
            <w:szCs w:val="21"/>
          </w:rPr>
          <w:delText xml:space="preserve">on </w:delText>
        </w:r>
      </w:del>
      <w:ins w:id="696" w:author="Editor" w:date="2016-02-11T10:07:00Z">
        <w:r>
          <w:rPr>
            <w:rFonts w:ascii="Times New Roman" w:hAnsi="Times New Roman" w:cs="Times New Roman"/>
            <w:sz w:val="21"/>
            <w:szCs w:val="21"/>
          </w:rPr>
          <w:t xml:space="preserve">in the </w:t>
        </w:r>
      </w:ins>
      <w:r>
        <w:rPr>
          <w:rFonts w:ascii="Times New Roman" w:hAnsi="Times New Roman" w:cs="Times New Roman"/>
          <w:sz w:val="21"/>
          <w:szCs w:val="21"/>
        </w:rPr>
        <w:t xml:space="preserve">seismic performance of pipelines with different structural parameters. </w:t>
      </w:r>
      <w:ins w:id="697" w:author="Editor" w:date="2016-02-11T10:07:00Z">
        <w:r>
          <w:rPr>
            <w:rFonts w:ascii="Times New Roman" w:hAnsi="Times New Roman" w:cs="Times New Roman"/>
            <w:sz w:val="21"/>
            <w:szCs w:val="21"/>
          </w:rPr>
          <w:t xml:space="preserve">The </w:t>
        </w:r>
      </w:ins>
      <w:del w:id="698" w:author="Editor" w:date="2016-02-11T10:07:00Z">
        <w:r>
          <w:rPr>
            <w:rFonts w:ascii="Times New Roman" w:hAnsi="Times New Roman" w:cs="Times New Roman"/>
            <w:sz w:val="21"/>
            <w:szCs w:val="21"/>
          </w:rPr>
          <w:delText>S</w:delText>
        </w:r>
      </w:del>
      <w:ins w:id="699" w:author="Editor" w:date="2016-02-11T10:07:00Z">
        <w:r>
          <w:rPr>
            <w:rFonts w:ascii="Times New Roman" w:hAnsi="Times New Roman" w:cs="Times New Roman"/>
            <w:sz w:val="21"/>
            <w:szCs w:val="21"/>
          </w:rPr>
          <w:t>s</w:t>
        </w:r>
      </w:ins>
      <w:r>
        <w:rPr>
          <w:rFonts w:ascii="Times New Roman" w:hAnsi="Times New Roman" w:cs="Times New Roman"/>
          <w:sz w:val="21"/>
          <w:szCs w:val="21"/>
        </w:rPr>
        <w:t>eismic reliability is used to express the seismic performance of pipeline structure</w:t>
      </w:r>
      <w:ins w:id="700" w:author="Editor" w:date="2016-02-11T10:07:00Z">
        <w:r>
          <w:rPr>
            <w:rFonts w:ascii="Times New Roman" w:hAnsi="Times New Roman" w:cs="Times New Roman"/>
            <w:sz w:val="21"/>
            <w:szCs w:val="21"/>
          </w:rPr>
          <w:t>s</w:t>
        </w:r>
      </w:ins>
      <w:r>
        <w:rPr>
          <w:rFonts w:ascii="Times New Roman" w:hAnsi="Times New Roman" w:cs="Times New Roman"/>
          <w:sz w:val="21"/>
          <w:szCs w:val="21"/>
        </w:rPr>
        <w:t xml:space="preserve"> in this study. </w:t>
      </w:r>
      <w:bookmarkStart w:id="701" w:name="OLE_LINK118"/>
      <w:bookmarkStart w:id="702" w:name="OLE_LINK120"/>
      <w:r>
        <w:rPr>
          <w:rFonts w:ascii="Times New Roman" w:hAnsi="Times New Roman" w:cs="Times New Roman"/>
          <w:sz w:val="21"/>
          <w:szCs w:val="21"/>
        </w:rPr>
        <w:t xml:space="preserve">An illustration of </w:t>
      </w:r>
      <w:ins w:id="703" w:author="Editor" w:date="2016-02-11T10:07:00Z">
        <w:r>
          <w:rPr>
            <w:rFonts w:ascii="Times New Roman" w:hAnsi="Times New Roman" w:cs="Times New Roman"/>
            <w:sz w:val="21"/>
            <w:szCs w:val="21"/>
          </w:rPr>
          <w:t xml:space="preserve">the </w:t>
        </w:r>
      </w:ins>
      <w:r>
        <w:rPr>
          <w:rFonts w:ascii="Times New Roman" w:hAnsi="Times New Roman" w:cs="Times New Roman"/>
          <w:sz w:val="21"/>
          <w:szCs w:val="21"/>
        </w:rPr>
        <w:t>seismic performance-cost (PC) curve of pipelines is presented</w:t>
      </w:r>
      <w:bookmarkEnd w:id="701"/>
      <w:bookmarkEnd w:id="702"/>
      <w:r>
        <w:rPr>
          <w:rFonts w:ascii="Times New Roman" w:hAnsi="Times New Roman" w:cs="Times New Roman"/>
          <w:sz w:val="21"/>
          <w:szCs w:val="21"/>
        </w:rPr>
        <w:t xml:space="preserve"> in Fig. </w:t>
      </w:r>
      <w:r>
        <w:rPr>
          <w:rFonts w:ascii="Times New Roman" w:hAnsi="Times New Roman" w:cs="Times New Roman"/>
          <w:color w:val="0000FF"/>
          <w:sz w:val="21"/>
          <w:szCs w:val="21"/>
        </w:rPr>
        <w:t>7</w:t>
      </w:r>
      <w:r>
        <w:rPr>
          <w:rFonts w:ascii="Times New Roman" w:hAnsi="Times New Roman" w:cs="Times New Roman"/>
          <w:sz w:val="21"/>
          <w:szCs w:val="21"/>
        </w:rPr>
        <w:t xml:space="preserve">. Similar to the curve of </w:t>
      </w:r>
      <w:ins w:id="704" w:author="Editor" w:date="2016-02-11T10:07:00Z">
        <w:r>
          <w:rPr>
            <w:rFonts w:ascii="Times New Roman" w:hAnsi="Times New Roman" w:cs="Times New Roman"/>
            <w:sz w:val="21"/>
            <w:szCs w:val="21"/>
          </w:rPr>
          <w:t xml:space="preserve">the </w:t>
        </w:r>
      </w:ins>
      <w:r>
        <w:rPr>
          <w:rFonts w:ascii="Times New Roman" w:hAnsi="Times New Roman" w:cs="Times New Roman"/>
          <w:sz w:val="21"/>
          <w:szCs w:val="21"/>
        </w:rPr>
        <w:t>reliability index</w:t>
      </w:r>
      <w:del w:id="705" w:author="Editor" w:date="2016-02-11T10:07:00Z">
        <w:r>
          <w:rPr>
            <w:rFonts w:ascii="Times New Roman" w:hAnsi="Times New Roman" w:cs="Times New Roman"/>
            <w:sz w:val="21"/>
            <w:szCs w:val="21"/>
          </w:rPr>
          <w:delText>es</w:delText>
        </w:r>
      </w:del>
      <w:r>
        <w:rPr>
          <w:rFonts w:ascii="Times New Roman" w:hAnsi="Times New Roman" w:cs="Times New Roman"/>
          <w:sz w:val="21"/>
          <w:szCs w:val="21"/>
        </w:rPr>
        <w:t xml:space="preserve"> versus cost</w:t>
      </w:r>
      <w:del w:id="706" w:author="Editor" w:date="2016-02-11T10:07:00Z">
        <w:r>
          <w:rPr>
            <w:rFonts w:ascii="Times New Roman" w:hAnsi="Times New Roman" w:cs="Times New Roman"/>
            <w:sz w:val="21"/>
            <w:szCs w:val="21"/>
          </w:rPr>
          <w:delText>s</w:delText>
        </w:r>
      </w:del>
      <w:r>
        <w:rPr>
          <w:rFonts w:ascii="Times New Roman" w:hAnsi="Times New Roman" w:cs="Times New Roman"/>
          <w:sz w:val="21"/>
          <w:szCs w:val="21"/>
        </w:rPr>
        <w:t xml:space="preserve"> of structures</w:t>
      </w:r>
      <w:r>
        <w:rPr>
          <w:rFonts w:ascii="Times New Roman" w:hAnsi="Times New Roman" w:cs="Times New Roman"/>
          <w:color w:val="FF0000"/>
          <w:sz w:val="21"/>
          <w:szCs w:val="21"/>
        </w:rPr>
        <w:t xml:space="preserve"> </w:t>
      </w:r>
      <w:r>
        <w:rPr>
          <w:rFonts w:ascii="Times New Roman" w:hAnsi="Times New Roman" w:cs="Times New Roman"/>
          <w:sz w:val="21"/>
          <w:szCs w:val="21"/>
        </w:rPr>
        <w:t>(</w:t>
      </w:r>
      <w:bookmarkStart w:id="707" w:name="OLE_LINK197"/>
      <w:r>
        <w:rPr>
          <w:rFonts w:ascii="Times New Roman" w:hAnsi="Times New Roman" w:cs="Times New Roman"/>
          <w:kern w:val="0"/>
          <w:sz w:val="21"/>
          <w:szCs w:val="21"/>
        </w:rPr>
        <w:t xml:space="preserve">Ditlevsen and Madsen </w:t>
      </w:r>
      <w:r>
        <w:rPr>
          <w:rFonts w:ascii="Times New Roman" w:hAnsi="Times New Roman" w:cs="Times New Roman"/>
          <w:color w:val="0000FF"/>
          <w:kern w:val="0"/>
          <w:sz w:val="21"/>
          <w:szCs w:val="21"/>
        </w:rPr>
        <w:t>1996</w:t>
      </w:r>
      <w:bookmarkEnd w:id="707"/>
      <w:r>
        <w:rPr>
          <w:rFonts w:ascii="Times New Roman" w:hAnsi="Times New Roman" w:cs="Times New Roman"/>
          <w:sz w:val="21"/>
          <w:szCs w:val="21"/>
        </w:rPr>
        <w:t xml:space="preserve">), the cost of </w:t>
      </w:r>
      <w:ins w:id="708" w:author="Editor" w:date="2016-02-11T10:08:00Z">
        <w:r>
          <w:rPr>
            <w:rFonts w:ascii="Times New Roman" w:hAnsi="Times New Roman" w:cs="Times New Roman"/>
            <w:sz w:val="21"/>
            <w:szCs w:val="21"/>
          </w:rPr>
          <w:t xml:space="preserve">a </w:t>
        </w:r>
      </w:ins>
      <w:r>
        <w:rPr>
          <w:rFonts w:ascii="Times New Roman" w:hAnsi="Times New Roman" w:cs="Times New Roman"/>
          <w:sz w:val="21"/>
          <w:szCs w:val="21"/>
        </w:rPr>
        <w:t xml:space="preserve">unit reliability improvement </w:t>
      </w:r>
      <w:ins w:id="709" w:author="Editor" w:date="2016-02-11T10:08:00Z">
        <w:r>
          <w:rPr>
            <w:rFonts w:ascii="Times New Roman" w:hAnsi="Times New Roman" w:cs="Times New Roman"/>
            <w:sz w:val="21"/>
            <w:szCs w:val="21"/>
          </w:rPr>
          <w:t xml:space="preserve">gradually </w:t>
        </w:r>
      </w:ins>
      <w:r>
        <w:rPr>
          <w:rFonts w:ascii="Times New Roman" w:hAnsi="Times New Roman" w:cs="Times New Roman"/>
          <w:sz w:val="21"/>
          <w:szCs w:val="21"/>
        </w:rPr>
        <w:t>increases with the increment of reliability</w:t>
      </w:r>
      <w:del w:id="710" w:author="Editor" w:date="2016-02-11T10:08:00Z">
        <w:r>
          <w:rPr>
            <w:rFonts w:ascii="Times New Roman" w:hAnsi="Times New Roman" w:cs="Times New Roman"/>
            <w:sz w:val="21"/>
            <w:szCs w:val="21"/>
          </w:rPr>
          <w:delText xml:space="preserve"> gradually</w:delText>
        </w:r>
      </w:del>
      <w:r>
        <w:rPr>
          <w:rFonts w:ascii="Times New Roman" w:hAnsi="Times New Roman" w:cs="Times New Roman"/>
          <w:sz w:val="21"/>
          <w:szCs w:val="21"/>
        </w:rPr>
        <w:t xml:space="preserve">, resulting in </w:t>
      </w:r>
      <w:bookmarkStart w:id="711" w:name="OLE_LINK7"/>
      <w:bookmarkStart w:id="712" w:name="OLE_LINK8"/>
      <w:r>
        <w:rPr>
          <w:rFonts w:ascii="Times New Roman" w:hAnsi="Times New Roman" w:cs="Times New Roman"/>
          <w:sz w:val="21"/>
          <w:szCs w:val="21"/>
        </w:rPr>
        <w:t xml:space="preserve">the slope of the curve </w:t>
      </w:r>
      <w:del w:id="713" w:author="Editor" w:date="2016-02-11T10:08:00Z">
        <w:r>
          <w:rPr>
            <w:rFonts w:ascii="Times New Roman" w:hAnsi="Times New Roman" w:cs="Times New Roman"/>
            <w:sz w:val="21"/>
            <w:szCs w:val="21"/>
          </w:rPr>
          <w:delText>decreases</w:delText>
        </w:r>
        <w:bookmarkEnd w:id="711"/>
        <w:bookmarkEnd w:id="712"/>
        <w:r>
          <w:rPr>
            <w:rFonts w:ascii="Times New Roman" w:hAnsi="Times New Roman" w:cs="Times New Roman"/>
            <w:sz w:val="21"/>
            <w:szCs w:val="21"/>
          </w:rPr>
          <w:delText xml:space="preserve"> </w:delText>
        </w:r>
      </w:del>
      <w:r>
        <w:rPr>
          <w:rFonts w:ascii="Times New Roman" w:hAnsi="Times New Roman" w:cs="Times New Roman"/>
          <w:sz w:val="21"/>
          <w:szCs w:val="21"/>
        </w:rPr>
        <w:t>gradually</w:t>
      </w:r>
      <w:ins w:id="714" w:author="Editor" w:date="2016-02-11T10:08:00Z">
        <w:r>
          <w:rPr>
            <w:rFonts w:ascii="Times New Roman" w:hAnsi="Times New Roman" w:cs="Times New Roman"/>
            <w:sz w:val="21"/>
            <w:szCs w:val="21"/>
          </w:rPr>
          <w:t xml:space="preserve"> decreasing</w:t>
        </w:r>
      </w:ins>
      <w:r>
        <w:rPr>
          <w:rFonts w:ascii="Times New Roman" w:hAnsi="Times New Roman" w:cs="Times New Roman"/>
          <w:sz w:val="21"/>
          <w:szCs w:val="21"/>
        </w:rPr>
        <w:t xml:space="preserve">. </w:t>
      </w:r>
      <w:bookmarkStart w:id="715" w:name="OLE_LINK32"/>
      <w:bookmarkStart w:id="716" w:name="OLE_LINK33"/>
      <w:r>
        <w:rPr>
          <w:rFonts w:ascii="Times New Roman" w:hAnsi="Times New Roman" w:cs="Times New Roman"/>
          <w:sz w:val="21"/>
          <w:szCs w:val="21"/>
        </w:rPr>
        <w:t xml:space="preserve">In Fig. </w:t>
      </w:r>
      <w:r>
        <w:rPr>
          <w:rFonts w:ascii="Times New Roman" w:hAnsi="Times New Roman" w:cs="Times New Roman"/>
          <w:color w:val="0000FF"/>
          <w:sz w:val="21"/>
          <w:szCs w:val="21"/>
        </w:rPr>
        <w:t>7</w:t>
      </w:r>
      <w:r>
        <w:rPr>
          <w:rFonts w:ascii="Times New Roman" w:hAnsi="Times New Roman" w:cs="Times New Roman"/>
          <w:sz w:val="21"/>
          <w:szCs w:val="21"/>
        </w:rPr>
        <w:t>, point 1 (</w:t>
      </w:r>
      <w:r>
        <w:rPr>
          <w:rFonts w:ascii="Times New Roman" w:hAnsi="Times New Roman" w:cs="Times New Roman"/>
          <w:i/>
          <w:sz w:val="21"/>
          <w:szCs w:val="21"/>
        </w:rPr>
        <w:t>c</w:t>
      </w:r>
      <w:r>
        <w:rPr>
          <w:rFonts w:ascii="Times New Roman" w:hAnsi="Times New Roman" w:cs="Times New Roman"/>
          <w:sz w:val="21"/>
          <w:szCs w:val="21"/>
          <w:vertAlign w:val="subscript"/>
        </w:rPr>
        <w:t>1</w:t>
      </w:r>
      <w:r>
        <w:rPr>
          <w:rFonts w:ascii="Times New Roman" w:hAnsi="Times New Roman" w:cs="Times New Roman"/>
          <w:sz w:val="21"/>
          <w:szCs w:val="21"/>
        </w:rPr>
        <w:t xml:space="preserve">, </w:t>
      </w:r>
      <w:r>
        <w:rPr>
          <w:rFonts w:ascii="Times New Roman" w:hAnsi="Times New Roman" w:cs="Times New Roman"/>
          <w:i/>
          <w:sz w:val="21"/>
          <w:szCs w:val="21"/>
        </w:rPr>
        <w:t>p</w:t>
      </w:r>
      <w:r>
        <w:rPr>
          <w:rFonts w:ascii="Times New Roman" w:hAnsi="Times New Roman" w:cs="Times New Roman"/>
          <w:sz w:val="21"/>
          <w:szCs w:val="21"/>
          <w:vertAlign w:val="subscript"/>
        </w:rPr>
        <w:t>1</w:t>
      </w:r>
      <w:r>
        <w:rPr>
          <w:rFonts w:ascii="Times New Roman" w:hAnsi="Times New Roman" w:cs="Times New Roman"/>
          <w:sz w:val="21"/>
          <w:szCs w:val="21"/>
        </w:rPr>
        <w:t>)</w:t>
      </w:r>
      <w:bookmarkEnd w:id="715"/>
      <w:bookmarkEnd w:id="716"/>
      <w:r>
        <w:rPr>
          <w:rFonts w:ascii="Times New Roman" w:hAnsi="Times New Roman" w:cs="Times New Roman"/>
          <w:sz w:val="21"/>
          <w:szCs w:val="21"/>
        </w:rPr>
        <w:t xml:space="preserve"> and point 4 (</w:t>
      </w:r>
      <w:r>
        <w:rPr>
          <w:rFonts w:ascii="Times New Roman" w:hAnsi="Times New Roman" w:cs="Times New Roman"/>
          <w:i/>
          <w:sz w:val="21"/>
          <w:szCs w:val="21"/>
        </w:rPr>
        <w:t>c</w:t>
      </w:r>
      <w:r>
        <w:rPr>
          <w:rFonts w:ascii="Times New Roman" w:hAnsi="Times New Roman" w:cs="Times New Roman"/>
          <w:sz w:val="21"/>
          <w:szCs w:val="21"/>
          <w:vertAlign w:val="subscript"/>
        </w:rPr>
        <w:t>4</w:t>
      </w:r>
      <w:r>
        <w:rPr>
          <w:rFonts w:ascii="Times New Roman" w:hAnsi="Times New Roman" w:cs="Times New Roman"/>
          <w:sz w:val="21"/>
          <w:szCs w:val="21"/>
        </w:rPr>
        <w:t xml:space="preserve">, </w:t>
      </w:r>
      <w:r>
        <w:rPr>
          <w:rFonts w:ascii="Times New Roman" w:hAnsi="Times New Roman" w:cs="Times New Roman"/>
          <w:i/>
          <w:sz w:val="21"/>
          <w:szCs w:val="21"/>
        </w:rPr>
        <w:t>p</w:t>
      </w:r>
      <w:r>
        <w:rPr>
          <w:rFonts w:ascii="Times New Roman" w:hAnsi="Times New Roman" w:cs="Times New Roman"/>
          <w:sz w:val="21"/>
          <w:szCs w:val="21"/>
          <w:vertAlign w:val="subscript"/>
        </w:rPr>
        <w:t>4</w:t>
      </w:r>
      <w:r>
        <w:rPr>
          <w:rFonts w:ascii="Times New Roman" w:hAnsi="Times New Roman" w:cs="Times New Roman"/>
          <w:sz w:val="21"/>
          <w:szCs w:val="21"/>
        </w:rPr>
        <w:t>) correspond to the lowest and highest seismic reliabilit</w:t>
      </w:r>
      <w:ins w:id="717" w:author="Editor" w:date="2016-02-11T10:08:00Z">
        <w:r>
          <w:rPr>
            <w:rFonts w:ascii="Times New Roman" w:hAnsi="Times New Roman" w:cs="Times New Roman"/>
            <w:sz w:val="21"/>
            <w:szCs w:val="21"/>
          </w:rPr>
          <w:t>ies</w:t>
        </w:r>
      </w:ins>
      <w:del w:id="718" w:author="Editor" w:date="2016-02-11T10:08:00Z">
        <w:r>
          <w:rPr>
            <w:rFonts w:ascii="Times New Roman" w:hAnsi="Times New Roman" w:cs="Times New Roman"/>
            <w:sz w:val="21"/>
            <w:szCs w:val="21"/>
          </w:rPr>
          <w:delText>y</w:delText>
        </w:r>
      </w:del>
      <w:r>
        <w:rPr>
          <w:rFonts w:ascii="Times New Roman" w:hAnsi="Times New Roman" w:cs="Times New Roman"/>
          <w:sz w:val="21"/>
          <w:szCs w:val="21"/>
        </w:rPr>
        <w:t xml:space="preserve"> of a pipeline structure</w:t>
      </w:r>
      <w:ins w:id="719" w:author="Editor" w:date="2016-02-11T10:08:00Z">
        <w:r>
          <w:rPr>
            <w:rFonts w:ascii="Times New Roman" w:hAnsi="Times New Roman" w:cs="Times New Roman"/>
            <w:sz w:val="21"/>
            <w:szCs w:val="21"/>
          </w:rPr>
          <w:t>, respectively</w:t>
        </w:r>
      </w:ins>
      <w:r>
        <w:rPr>
          <w:rFonts w:ascii="Times New Roman" w:hAnsi="Times New Roman" w:cs="Times New Roman"/>
          <w:sz w:val="21"/>
          <w:szCs w:val="21"/>
        </w:rPr>
        <w:t>. If the cost intervals from point 1 to 4 are assumed equal, i.e.</w:t>
      </w:r>
      <w:ins w:id="720" w:author="Editor" w:date="2016-02-11T10:08:00Z">
        <w:r>
          <w:rPr>
            <w:rFonts w:ascii="Times New Roman" w:hAnsi="Times New Roman" w:cs="Times New Roman"/>
            <w:sz w:val="21"/>
            <w:szCs w:val="21"/>
          </w:rPr>
          <w:t>,</w:t>
        </w:r>
      </w:ins>
      <w:r>
        <w:rPr>
          <w:rFonts w:ascii="Times New Roman" w:hAnsi="Times New Roman" w:cs="Times New Roman"/>
          <w:sz w:val="21"/>
          <w:szCs w:val="21"/>
        </w:rPr>
        <w:t xml:space="preserve"> </w:t>
      </w:r>
      <w:r>
        <w:rPr>
          <w:rFonts w:ascii="Times New Roman" w:hAnsi="Times New Roman" w:cs="Times New Roman"/>
          <w:i/>
          <w:sz w:val="21"/>
          <w:szCs w:val="21"/>
        </w:rPr>
        <w:t>C</w:t>
      </w:r>
      <w:r>
        <w:rPr>
          <w:rFonts w:ascii="Times New Roman" w:hAnsi="Times New Roman" w:cs="Times New Roman"/>
          <w:sz w:val="21"/>
          <w:szCs w:val="21"/>
          <w:vertAlign w:val="subscript"/>
        </w:rPr>
        <w:t>4</w:t>
      </w:r>
      <w:r>
        <w:rPr>
          <w:rFonts w:ascii="Times New Roman" w:hAnsi="Times New Roman" w:cs="Times New Roman"/>
          <w:sz w:val="21"/>
          <w:szCs w:val="21"/>
        </w:rPr>
        <w:t>-</w:t>
      </w:r>
      <w:r>
        <w:rPr>
          <w:rFonts w:ascii="Times New Roman" w:hAnsi="Times New Roman" w:cs="Times New Roman"/>
          <w:i/>
          <w:sz w:val="21"/>
          <w:szCs w:val="21"/>
        </w:rPr>
        <w:t>C</w:t>
      </w:r>
      <w:r>
        <w:rPr>
          <w:rFonts w:ascii="Times New Roman" w:hAnsi="Times New Roman" w:cs="Times New Roman"/>
          <w:sz w:val="21"/>
          <w:szCs w:val="21"/>
          <w:vertAlign w:val="subscript"/>
        </w:rPr>
        <w:t>3</w:t>
      </w:r>
      <w:r>
        <w:rPr>
          <w:rFonts w:ascii="Times New Roman" w:hAnsi="Times New Roman" w:cs="Times New Roman"/>
          <w:sz w:val="21"/>
          <w:szCs w:val="21"/>
        </w:rPr>
        <w:t xml:space="preserve"> = </w:t>
      </w:r>
      <w:r>
        <w:rPr>
          <w:rFonts w:ascii="Times New Roman" w:hAnsi="Times New Roman" w:cs="Times New Roman"/>
          <w:i/>
          <w:sz w:val="21"/>
          <w:szCs w:val="21"/>
        </w:rPr>
        <w:t>C</w:t>
      </w:r>
      <w:r>
        <w:rPr>
          <w:rFonts w:ascii="Times New Roman" w:hAnsi="Times New Roman" w:cs="Times New Roman"/>
          <w:sz w:val="21"/>
          <w:szCs w:val="21"/>
          <w:vertAlign w:val="subscript"/>
        </w:rPr>
        <w:t>3</w:t>
      </w:r>
      <w:r>
        <w:rPr>
          <w:rFonts w:ascii="Times New Roman" w:hAnsi="Times New Roman" w:cs="Times New Roman"/>
          <w:sz w:val="21"/>
          <w:szCs w:val="21"/>
        </w:rPr>
        <w:t xml:space="preserve">- </w:t>
      </w:r>
      <w:r>
        <w:rPr>
          <w:rFonts w:ascii="Times New Roman" w:hAnsi="Times New Roman" w:cs="Times New Roman"/>
          <w:i/>
          <w:sz w:val="21"/>
          <w:szCs w:val="21"/>
        </w:rPr>
        <w:t>C</w:t>
      </w:r>
      <w:r>
        <w:rPr>
          <w:rFonts w:ascii="Times New Roman" w:hAnsi="Times New Roman" w:cs="Times New Roman"/>
          <w:sz w:val="21"/>
          <w:szCs w:val="21"/>
          <w:vertAlign w:val="subscript"/>
        </w:rPr>
        <w:t>2</w:t>
      </w:r>
      <w:r>
        <w:rPr>
          <w:rFonts w:ascii="Times New Roman" w:hAnsi="Times New Roman" w:cs="Times New Roman"/>
          <w:sz w:val="21"/>
          <w:szCs w:val="21"/>
        </w:rPr>
        <w:t xml:space="preserve"> = </w:t>
      </w:r>
      <w:r>
        <w:rPr>
          <w:rFonts w:ascii="Times New Roman" w:hAnsi="Times New Roman" w:cs="Times New Roman"/>
          <w:i/>
          <w:sz w:val="21"/>
          <w:szCs w:val="21"/>
        </w:rPr>
        <w:t>C</w:t>
      </w:r>
      <w:r>
        <w:rPr>
          <w:rFonts w:ascii="Times New Roman" w:hAnsi="Times New Roman" w:cs="Times New Roman"/>
          <w:sz w:val="21"/>
          <w:szCs w:val="21"/>
          <w:vertAlign w:val="subscript"/>
        </w:rPr>
        <w:t>2</w:t>
      </w:r>
      <w:r>
        <w:rPr>
          <w:rFonts w:ascii="Times New Roman" w:hAnsi="Times New Roman" w:cs="Times New Roman"/>
          <w:sz w:val="21"/>
          <w:szCs w:val="21"/>
        </w:rPr>
        <w:t>-</w:t>
      </w:r>
      <w:r>
        <w:rPr>
          <w:rFonts w:ascii="Times New Roman" w:hAnsi="Times New Roman" w:cs="Times New Roman"/>
          <w:i/>
          <w:sz w:val="21"/>
          <w:szCs w:val="21"/>
        </w:rPr>
        <w:t>C</w:t>
      </w:r>
      <w:r>
        <w:rPr>
          <w:rFonts w:ascii="Times New Roman" w:hAnsi="Times New Roman" w:cs="Times New Roman"/>
          <w:sz w:val="21"/>
          <w:szCs w:val="21"/>
          <w:vertAlign w:val="subscript"/>
        </w:rPr>
        <w:t>1</w:t>
      </w:r>
      <w:r>
        <w:rPr>
          <w:rFonts w:ascii="Times New Roman" w:hAnsi="Times New Roman" w:cs="Times New Roman"/>
          <w:sz w:val="21"/>
          <w:szCs w:val="21"/>
        </w:rPr>
        <w:t>, the</w:t>
      </w:r>
      <w:ins w:id="721" w:author="Editor" w:date="2016-02-11T10:08:00Z">
        <w:r>
          <w:rPr>
            <w:rFonts w:ascii="Times New Roman" w:hAnsi="Times New Roman" w:cs="Times New Roman"/>
            <w:sz w:val="21"/>
            <w:szCs w:val="21"/>
          </w:rPr>
          <w:t>n</w:t>
        </w:r>
      </w:ins>
      <w:del w:id="722" w:author="Editor" w:date="2016-02-11T10:08:00Z">
        <w:r>
          <w:rPr>
            <w:rFonts w:ascii="Times New Roman" w:hAnsi="Times New Roman" w:cs="Times New Roman"/>
            <w:sz w:val="21"/>
            <w:szCs w:val="21"/>
          </w:rPr>
          <w:delText>re will be</w:delText>
        </w:r>
      </w:del>
      <w:r>
        <w:rPr>
          <w:rFonts w:ascii="Times New Roman" w:hAnsi="Times New Roman" w:cs="Times New Roman"/>
          <w:sz w:val="21"/>
          <w:szCs w:val="21"/>
        </w:rPr>
        <w:t xml:space="preserve"> </w:t>
      </w:r>
      <w:r>
        <w:rPr>
          <w:rFonts w:ascii="Times New Roman" w:hAnsi="Times New Roman" w:cs="Times New Roman"/>
          <w:i/>
          <w:sz w:val="21"/>
          <w:szCs w:val="21"/>
        </w:rPr>
        <w:t>p</w:t>
      </w:r>
      <w:r>
        <w:rPr>
          <w:rFonts w:ascii="Times New Roman" w:hAnsi="Times New Roman" w:cs="Times New Roman"/>
          <w:sz w:val="21"/>
          <w:szCs w:val="21"/>
          <w:vertAlign w:val="subscript"/>
        </w:rPr>
        <w:t>4</w:t>
      </w:r>
      <w:r>
        <w:rPr>
          <w:rFonts w:ascii="Times New Roman" w:hAnsi="Times New Roman" w:cs="Times New Roman"/>
          <w:sz w:val="21"/>
          <w:szCs w:val="21"/>
        </w:rPr>
        <w:t>-</w:t>
      </w:r>
      <w:r>
        <w:rPr>
          <w:rFonts w:ascii="Times New Roman" w:hAnsi="Times New Roman" w:cs="Times New Roman"/>
          <w:i/>
          <w:sz w:val="21"/>
          <w:szCs w:val="21"/>
        </w:rPr>
        <w:t>p</w:t>
      </w:r>
      <w:r>
        <w:rPr>
          <w:rFonts w:ascii="Times New Roman" w:hAnsi="Times New Roman" w:cs="Times New Roman"/>
          <w:sz w:val="21"/>
          <w:szCs w:val="21"/>
          <w:vertAlign w:val="subscript"/>
        </w:rPr>
        <w:t>3</w:t>
      </w:r>
      <w:r>
        <w:rPr>
          <w:rFonts w:ascii="Times New Roman" w:hAnsi="Times New Roman" w:cs="Times New Roman"/>
          <w:sz w:val="21"/>
          <w:szCs w:val="21"/>
        </w:rPr>
        <w:t xml:space="preserve"> &lt;</w:t>
      </w:r>
      <w:r>
        <w:rPr>
          <w:rFonts w:ascii="Times New Roman" w:hAnsi="Times New Roman" w:cs="Times New Roman"/>
          <w:i/>
          <w:sz w:val="21"/>
          <w:szCs w:val="21"/>
        </w:rPr>
        <w:t>p</w:t>
      </w:r>
      <w:r>
        <w:rPr>
          <w:rFonts w:ascii="Times New Roman" w:hAnsi="Times New Roman" w:cs="Times New Roman"/>
          <w:sz w:val="21"/>
          <w:szCs w:val="21"/>
          <w:vertAlign w:val="subscript"/>
        </w:rPr>
        <w:t>3</w:t>
      </w:r>
      <w:r>
        <w:rPr>
          <w:rFonts w:ascii="Times New Roman" w:hAnsi="Times New Roman" w:cs="Times New Roman"/>
          <w:sz w:val="21"/>
          <w:szCs w:val="21"/>
        </w:rPr>
        <w:t>-</w:t>
      </w:r>
      <w:r>
        <w:rPr>
          <w:rFonts w:ascii="Times New Roman" w:hAnsi="Times New Roman" w:cs="Times New Roman"/>
          <w:i/>
          <w:sz w:val="21"/>
          <w:szCs w:val="21"/>
        </w:rPr>
        <w:t>p</w:t>
      </w:r>
      <w:r>
        <w:rPr>
          <w:rFonts w:ascii="Times New Roman" w:hAnsi="Times New Roman" w:cs="Times New Roman"/>
          <w:sz w:val="21"/>
          <w:szCs w:val="21"/>
          <w:vertAlign w:val="subscript"/>
        </w:rPr>
        <w:t>2</w:t>
      </w:r>
      <w:r>
        <w:rPr>
          <w:rFonts w:ascii="Times New Roman" w:hAnsi="Times New Roman" w:cs="Times New Roman"/>
          <w:sz w:val="21"/>
          <w:szCs w:val="21"/>
        </w:rPr>
        <w:t xml:space="preserve"> &lt;</w:t>
      </w:r>
      <w:r>
        <w:rPr>
          <w:rFonts w:ascii="Times New Roman" w:hAnsi="Times New Roman" w:cs="Times New Roman"/>
          <w:i/>
          <w:sz w:val="21"/>
          <w:szCs w:val="21"/>
        </w:rPr>
        <w:t>p</w:t>
      </w:r>
      <w:r>
        <w:rPr>
          <w:rFonts w:ascii="Times New Roman" w:hAnsi="Times New Roman" w:cs="Times New Roman"/>
          <w:sz w:val="21"/>
          <w:szCs w:val="21"/>
          <w:vertAlign w:val="subscript"/>
        </w:rPr>
        <w:t>2</w:t>
      </w:r>
      <w:r>
        <w:rPr>
          <w:rFonts w:ascii="Times New Roman" w:hAnsi="Times New Roman" w:cs="Times New Roman"/>
          <w:sz w:val="21"/>
          <w:szCs w:val="21"/>
        </w:rPr>
        <w:t>-</w:t>
      </w:r>
      <w:r>
        <w:rPr>
          <w:rFonts w:ascii="Times New Roman" w:hAnsi="Times New Roman" w:cs="Times New Roman"/>
          <w:i/>
          <w:sz w:val="21"/>
          <w:szCs w:val="21"/>
        </w:rPr>
        <w:t>p</w:t>
      </w:r>
      <w:r>
        <w:rPr>
          <w:rFonts w:ascii="Times New Roman" w:hAnsi="Times New Roman" w:cs="Times New Roman"/>
          <w:sz w:val="21"/>
          <w:szCs w:val="21"/>
          <w:vertAlign w:val="subscript"/>
        </w:rPr>
        <w:t>1</w:t>
      </w:r>
      <w:r>
        <w:rPr>
          <w:rFonts w:ascii="Times New Roman" w:hAnsi="Times New Roman" w:cs="Times New Roman"/>
          <w:sz w:val="21"/>
          <w:szCs w:val="21"/>
        </w:rPr>
        <w:t>. If we name the reliability (</w:t>
      </w:r>
      <w:r>
        <w:rPr>
          <w:rFonts w:ascii="Times New Roman" w:hAnsi="Times New Roman" w:cs="Times New Roman"/>
          <w:i/>
          <w:sz w:val="21"/>
          <w:szCs w:val="21"/>
        </w:rPr>
        <w:t>p</w:t>
      </w:r>
      <w:r>
        <w:rPr>
          <w:rFonts w:ascii="Times New Roman" w:hAnsi="Times New Roman" w:cs="Times New Roman"/>
          <w:sz w:val="21"/>
          <w:szCs w:val="21"/>
          <w:vertAlign w:val="subscript"/>
        </w:rPr>
        <w:t>1</w:t>
      </w:r>
      <w:r>
        <w:rPr>
          <w:rFonts w:ascii="Times New Roman" w:hAnsi="Times New Roman" w:cs="Times New Roman"/>
          <w:sz w:val="21"/>
          <w:szCs w:val="21"/>
        </w:rPr>
        <w:t>) and cost (</w:t>
      </w:r>
      <w:r>
        <w:rPr>
          <w:rFonts w:ascii="Times New Roman" w:hAnsi="Times New Roman" w:cs="Times New Roman"/>
          <w:i/>
          <w:sz w:val="21"/>
          <w:szCs w:val="21"/>
        </w:rPr>
        <w:t>C</w:t>
      </w:r>
      <w:r>
        <w:rPr>
          <w:rFonts w:ascii="Times New Roman" w:hAnsi="Times New Roman" w:cs="Times New Roman"/>
          <w:sz w:val="21"/>
          <w:szCs w:val="21"/>
          <w:vertAlign w:val="subscript"/>
        </w:rPr>
        <w:t>1</w:t>
      </w:r>
      <w:r>
        <w:rPr>
          <w:rFonts w:ascii="Times New Roman" w:hAnsi="Times New Roman" w:cs="Times New Roman"/>
          <w:sz w:val="21"/>
          <w:szCs w:val="21"/>
        </w:rPr>
        <w:t xml:space="preserve">) of point 1 as </w:t>
      </w:r>
      <w:ins w:id="723" w:author="Editor" w:date="2016-02-11T10:08:00Z">
        <w:r>
          <w:rPr>
            <w:rFonts w:ascii="Times New Roman" w:hAnsi="Times New Roman" w:cs="Times New Roman"/>
            <w:sz w:val="21"/>
            <w:szCs w:val="21"/>
          </w:rPr>
          <w:t xml:space="preserve">the </w:t>
        </w:r>
      </w:ins>
      <w:r>
        <w:rPr>
          <w:rFonts w:ascii="Times New Roman" w:hAnsi="Times New Roman" w:cs="Times New Roman"/>
          <w:sz w:val="21"/>
          <w:szCs w:val="21"/>
        </w:rPr>
        <w:t>reference seismic capacity and reference cost</w:t>
      </w:r>
      <w:ins w:id="724" w:author="Editor" w:date="2016-02-11T10:08:00Z">
        <w:r>
          <w:rPr>
            <w:rFonts w:ascii="Times New Roman" w:hAnsi="Times New Roman" w:cs="Times New Roman"/>
            <w:sz w:val="21"/>
            <w:szCs w:val="21"/>
          </w:rPr>
          <w:t>,</w:t>
        </w:r>
      </w:ins>
      <w:r>
        <w:rPr>
          <w:rFonts w:ascii="Times New Roman" w:hAnsi="Times New Roman" w:cs="Times New Roman"/>
          <w:sz w:val="21"/>
          <w:szCs w:val="21"/>
        </w:rPr>
        <w:t xml:space="preserve"> respectively, the cost of </w:t>
      </w:r>
      <w:ins w:id="725" w:author="Editor" w:date="2016-02-11T10:08: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pipelines in other reliability states can be expressed by </w:t>
      </w:r>
      <w:r>
        <w:rPr>
          <w:rFonts w:ascii="Times New Roman" w:hAnsi="Times New Roman" w:cs="Times New Roman"/>
          <w:i/>
          <w:sz w:val="21"/>
          <w:szCs w:val="21"/>
        </w:rPr>
        <w:t>C</w:t>
      </w:r>
      <w:r>
        <w:rPr>
          <w:rFonts w:ascii="Times New Roman" w:hAnsi="Times New Roman" w:cs="Times New Roman"/>
          <w:sz w:val="21"/>
          <w:szCs w:val="21"/>
          <w:vertAlign w:val="subscript"/>
        </w:rPr>
        <w:t>1</w:t>
      </w:r>
      <w:r>
        <w:rPr>
          <w:rFonts w:ascii="Times New Roman" w:hAnsi="Times New Roman" w:cs="Times New Roman"/>
          <w:sz w:val="21"/>
          <w:szCs w:val="21"/>
        </w:rPr>
        <w:t xml:space="preserve"> and a cost adjustment coefficient </w:t>
      </w:r>
      <w:r>
        <w:rPr>
          <w:rFonts w:ascii="Times New Roman" w:hAnsi="Times New Roman" w:cs="Times New Roman"/>
          <w:i/>
          <w:sz w:val="21"/>
          <w:szCs w:val="21"/>
        </w:rPr>
        <w:t>φ</w:t>
      </w:r>
      <w:r>
        <w:rPr>
          <w:rFonts w:ascii="Times New Roman" w:hAnsi="Times New Roman" w:cs="Times New Roman"/>
          <w:i/>
          <w:sz w:val="21"/>
          <w:szCs w:val="21"/>
          <w:vertAlign w:val="subscript"/>
        </w:rPr>
        <w:t xml:space="preserve">i </w:t>
      </w:r>
      <w:bookmarkStart w:id="726" w:name="OLE_LINK10"/>
      <w:bookmarkStart w:id="727" w:name="OLE_LINK11"/>
      <w:r>
        <w:rPr>
          <w:rFonts w:ascii="Times New Roman" w:hAnsi="Times New Roman" w:cs="Times New Roman"/>
          <w:sz w:val="21"/>
          <w:szCs w:val="21"/>
        </w:rPr>
        <w:t>(</w:t>
      </w:r>
      <w:r>
        <w:rPr>
          <w:rFonts w:ascii="Times New Roman" w:hAnsi="Times New Roman" w:cs="Times New Roman"/>
          <w:i/>
          <w:sz w:val="21"/>
          <w:szCs w:val="21"/>
        </w:rPr>
        <w:t>φ</w:t>
      </w:r>
      <w:r>
        <w:rPr>
          <w:rFonts w:ascii="Times New Roman" w:hAnsi="Times New Roman" w:cs="Times New Roman"/>
          <w:i/>
          <w:sz w:val="21"/>
          <w:szCs w:val="21"/>
          <w:vertAlign w:val="subscript"/>
        </w:rPr>
        <w:t>i</w:t>
      </w:r>
      <w:r>
        <w:rPr>
          <w:rFonts w:ascii="Times New Roman" w:hAnsi="Times New Roman" w:cs="Times New Roman"/>
          <w:sz w:val="21"/>
          <w:szCs w:val="21"/>
        </w:rPr>
        <w:t>=</w:t>
      </w:r>
      <w:r>
        <w:rPr>
          <w:rFonts w:ascii="Times New Roman" w:hAnsi="Times New Roman" w:cs="Times New Roman"/>
          <w:i/>
          <w:sz w:val="21"/>
          <w:szCs w:val="21"/>
        </w:rPr>
        <w:t>C</w:t>
      </w:r>
      <w:r>
        <w:rPr>
          <w:rFonts w:ascii="Times New Roman" w:hAnsi="Times New Roman" w:cs="Times New Roman"/>
          <w:i/>
          <w:sz w:val="21"/>
          <w:szCs w:val="21"/>
          <w:vertAlign w:val="subscript"/>
        </w:rPr>
        <w:t>i</w:t>
      </w:r>
      <w:r>
        <w:rPr>
          <w:rFonts w:ascii="Times New Roman" w:hAnsi="Times New Roman" w:cs="Times New Roman"/>
          <w:sz w:val="21"/>
          <w:szCs w:val="21"/>
        </w:rPr>
        <w:t>/</w:t>
      </w:r>
      <w:r>
        <w:rPr>
          <w:rFonts w:ascii="Times New Roman" w:hAnsi="Times New Roman" w:cs="Times New Roman"/>
          <w:i/>
          <w:sz w:val="21"/>
          <w:szCs w:val="21"/>
        </w:rPr>
        <w:t>C</w:t>
      </w:r>
      <w:r>
        <w:rPr>
          <w:rFonts w:ascii="Times New Roman" w:hAnsi="Times New Roman" w:cs="Times New Roman"/>
          <w:sz w:val="21"/>
          <w:szCs w:val="21"/>
          <w:vertAlign w:val="subscript"/>
        </w:rPr>
        <w:t>1</w:t>
      </w:r>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rPr>
        <w:t>=1,…,4)</w:t>
      </w:r>
      <w:bookmarkEnd w:id="726"/>
      <w:bookmarkEnd w:id="727"/>
      <w:r>
        <w:rPr>
          <w:rFonts w:ascii="Times New Roman" w:hAnsi="Times New Roman" w:cs="Times New Roman"/>
          <w:sz w:val="21"/>
          <w:szCs w:val="21"/>
        </w:rPr>
        <w:t xml:space="preserve">. </w:t>
      </w:r>
    </w:p>
    <w:p>
      <w:pPr>
        <w:jc w:val="center"/>
        <w:rPr>
          <w:rFonts w:ascii="Times New Roman" w:hAnsi="Times New Roman" w:cs="Times New Roman"/>
          <w:b/>
          <w:color w:val="FF0000"/>
          <w:sz w:val="21"/>
          <w:szCs w:val="21"/>
        </w:rPr>
      </w:pPr>
      <w:r>
        <w:rPr>
          <w:lang w:eastAsia="en-US"/>
        </w:rPr>
        <mc:AlternateContent>
          <mc:Choice Requires="wpc">
            <w:drawing>
              <wp:inline distT="0" distB="0" distL="0" distR="0">
                <wp:extent cx="2325642" cy="1897513"/>
                <wp:effectExtent l="0" t="0" r="17780" b="7620"/>
                <wp:docPr id="89" name="画布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 name="Line 62"/>
                        <wps:cNvCnPr/>
                        <wps:spPr bwMode="auto">
                          <a:xfrm>
                            <a:off x="356181" y="1294734"/>
                            <a:ext cx="396240" cy="635"/>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3" name="Line 63"/>
                        <wps:cNvCnPr/>
                        <wps:spPr bwMode="auto">
                          <a:xfrm flipV="1">
                            <a:off x="732736" y="1266159"/>
                            <a:ext cx="2540" cy="30607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4" name="Line 64"/>
                        <wps:cNvCnPr/>
                        <wps:spPr bwMode="auto">
                          <a:xfrm>
                            <a:off x="356816" y="574009"/>
                            <a:ext cx="828040" cy="635"/>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5" name="Line 65"/>
                        <wps:cNvCnPr/>
                        <wps:spPr bwMode="auto">
                          <a:xfrm>
                            <a:off x="356816" y="375889"/>
                            <a:ext cx="1296035" cy="635"/>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 name="Line 66"/>
                        <wps:cNvCnPr/>
                        <wps:spPr bwMode="auto">
                          <a:xfrm>
                            <a:off x="356816" y="297149"/>
                            <a:ext cx="1800225" cy="635"/>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 name="Line 67"/>
                        <wps:cNvCnPr/>
                        <wps:spPr bwMode="auto">
                          <a:xfrm flipV="1">
                            <a:off x="2075761" y="299689"/>
                            <a:ext cx="1905" cy="125984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8" name="Line 68"/>
                        <wps:cNvCnPr/>
                        <wps:spPr bwMode="auto">
                          <a:xfrm>
                            <a:off x="356181" y="1572864"/>
                            <a:ext cx="1936750" cy="127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9" name="Line 69"/>
                        <wps:cNvCnPr/>
                        <wps:spPr bwMode="auto">
                          <a:xfrm rot="16200000">
                            <a:off x="-399469" y="810864"/>
                            <a:ext cx="1511935" cy="127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0" name="Line 70"/>
                        <wps:cNvCnPr/>
                        <wps:spPr bwMode="auto">
                          <a:xfrm>
                            <a:off x="356181" y="1291559"/>
                            <a:ext cx="43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71"/>
                        <wps:cNvCnPr/>
                        <wps:spPr bwMode="auto">
                          <a:xfrm rot="16200000">
                            <a:off x="710511" y="1550004"/>
                            <a:ext cx="43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72"/>
                        <wps:cNvCnPr/>
                        <wps:spPr bwMode="auto">
                          <a:xfrm rot="16200000">
                            <a:off x="2052901" y="1553814"/>
                            <a:ext cx="4318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Text Box 73"/>
                        <wps:cNvSpPr txBox="1">
                          <a:spLocks noChangeArrowheads="1"/>
                        </wps:cNvSpPr>
                        <wps:spPr bwMode="auto">
                          <a:xfrm>
                            <a:off x="920208" y="1735633"/>
                            <a:ext cx="953135" cy="124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jc w:val="center"/>
                                <w:rPr>
                                  <w:rFonts w:ascii="Times New Roman" w:hAnsi="Times New Roman" w:cs="Times New Roman"/>
                                  <w:b/>
                                  <w:sz w:val="18"/>
                                  <w:szCs w:val="18"/>
                                  <w:vertAlign w:val="superscript"/>
                                </w:rPr>
                              </w:pPr>
                              <w:r>
                                <w:rPr>
                                  <w:rFonts w:ascii="Times New Roman" w:hAnsi="Times New Roman" w:cs="Times New Roman"/>
                                  <w:b/>
                                  <w:sz w:val="18"/>
                                  <w:szCs w:val="18"/>
                                </w:rPr>
                                <w:t>Construction cost</w:t>
                              </w:r>
                            </w:p>
                          </w:txbxContent>
                        </wps:txbx>
                        <wps:bodyPr rot="0" vert="horz" wrap="square" lIns="0" tIns="0" rIns="0" bIns="0" anchor="t" anchorCtr="0" upright="1">
                          <a:noAutofit/>
                        </wps:bodyPr>
                      </wps:wsp>
                      <wps:wsp>
                        <wps:cNvPr id="64" name="Text Box 74"/>
                        <wps:cNvSpPr txBox="1">
                          <a:spLocks noChangeArrowheads="1"/>
                        </wps:cNvSpPr>
                        <wps:spPr bwMode="auto">
                          <a:xfrm>
                            <a:off x="679095" y="1584577"/>
                            <a:ext cx="140163" cy="13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C</w:t>
                              </w:r>
                              <w:r>
                                <w:rPr>
                                  <w:rFonts w:ascii="Times New Roman" w:hAnsi="Times New Roman" w:cs="Times New Roman"/>
                                  <w:b/>
                                  <w:sz w:val="18"/>
                                  <w:szCs w:val="18"/>
                                  <w:vertAlign w:val="subscript"/>
                                </w:rPr>
                                <w:t>1</w:t>
                              </w:r>
                            </w:p>
                          </w:txbxContent>
                        </wps:txbx>
                        <wps:bodyPr rot="0" vert="horz" wrap="square" lIns="0" tIns="0" rIns="0" bIns="0" anchor="t" anchorCtr="0" upright="1">
                          <a:noAutofit/>
                        </wps:bodyPr>
                      </wps:wsp>
                      <wps:wsp>
                        <wps:cNvPr id="65" name="Text Box 75"/>
                        <wps:cNvSpPr txBox="1">
                          <a:spLocks noChangeArrowheads="1"/>
                        </wps:cNvSpPr>
                        <wps:spPr bwMode="auto">
                          <a:xfrm>
                            <a:off x="39235" y="348583"/>
                            <a:ext cx="184150" cy="984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Seismic reliability</w:t>
                              </w:r>
                            </w:p>
                          </w:txbxContent>
                        </wps:txbx>
                        <wps:bodyPr rot="0" vert="vert270" wrap="square" lIns="0" tIns="0" rIns="0" bIns="0" anchor="t" anchorCtr="0" upright="1">
                          <a:noAutofit/>
                        </wps:bodyPr>
                      </wps:wsp>
                      <wps:wsp>
                        <wps:cNvPr id="66" name="Freeform 76"/>
                        <wps:cNvSpPr>
                          <a:spLocks/>
                        </wps:cNvSpPr>
                        <wps:spPr bwMode="auto">
                          <a:xfrm>
                            <a:off x="728291" y="288894"/>
                            <a:ext cx="1433195" cy="1005205"/>
                          </a:xfrm>
                          <a:custGeom>
                            <a:avLst/>
                            <a:gdLst>
                              <a:gd name="T0" fmla="*/ 0 w 2257"/>
                              <a:gd name="T1" fmla="*/ 1583 h 1583"/>
                              <a:gd name="T2" fmla="*/ 127 w 2257"/>
                              <a:gd name="T3" fmla="*/ 1252 h 1583"/>
                              <a:gd name="T4" fmla="*/ 288 w 2257"/>
                              <a:gd name="T5" fmla="*/ 926 h 1583"/>
                              <a:gd name="T6" fmla="*/ 547 w 2257"/>
                              <a:gd name="T7" fmla="*/ 570 h 1583"/>
                              <a:gd name="T8" fmla="*/ 937 w 2257"/>
                              <a:gd name="T9" fmla="*/ 292 h 1583"/>
                              <a:gd name="T10" fmla="*/ 1470 w 2257"/>
                              <a:gd name="T11" fmla="*/ 120 h 1583"/>
                              <a:gd name="T12" fmla="*/ 2257 w 2257"/>
                              <a:gd name="T13" fmla="*/ 0 h 1583"/>
                            </a:gdLst>
                            <a:ahLst/>
                            <a:cxnLst>
                              <a:cxn ang="0">
                                <a:pos x="T0" y="T1"/>
                              </a:cxn>
                              <a:cxn ang="0">
                                <a:pos x="T2" y="T3"/>
                              </a:cxn>
                              <a:cxn ang="0">
                                <a:pos x="T4" y="T5"/>
                              </a:cxn>
                              <a:cxn ang="0">
                                <a:pos x="T6" y="T7"/>
                              </a:cxn>
                              <a:cxn ang="0">
                                <a:pos x="T8" y="T9"/>
                              </a:cxn>
                              <a:cxn ang="0">
                                <a:pos x="T10" y="T11"/>
                              </a:cxn>
                              <a:cxn ang="0">
                                <a:pos x="T12" y="T13"/>
                              </a:cxn>
                            </a:cxnLst>
                            <a:rect l="0" t="0" r="r" b="b"/>
                            <a:pathLst>
                              <a:path w="2257" h="1583">
                                <a:moveTo>
                                  <a:pt x="0" y="1583"/>
                                </a:moveTo>
                                <a:cubicBezTo>
                                  <a:pt x="21" y="1528"/>
                                  <a:pt x="79" y="1361"/>
                                  <a:pt x="127" y="1252"/>
                                </a:cubicBezTo>
                                <a:cubicBezTo>
                                  <a:pt x="175" y="1143"/>
                                  <a:pt x="218" y="1040"/>
                                  <a:pt x="288" y="926"/>
                                </a:cubicBezTo>
                                <a:cubicBezTo>
                                  <a:pt x="358" y="812"/>
                                  <a:pt x="439" y="676"/>
                                  <a:pt x="547" y="570"/>
                                </a:cubicBezTo>
                                <a:cubicBezTo>
                                  <a:pt x="655" y="464"/>
                                  <a:pt x="783" y="367"/>
                                  <a:pt x="937" y="292"/>
                                </a:cubicBezTo>
                                <a:cubicBezTo>
                                  <a:pt x="1091" y="217"/>
                                  <a:pt x="1250" y="169"/>
                                  <a:pt x="1470" y="120"/>
                                </a:cubicBezTo>
                                <a:cubicBezTo>
                                  <a:pt x="1690" y="71"/>
                                  <a:pt x="2093" y="25"/>
                                  <a:pt x="2257"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Oval 77"/>
                        <wps:cNvSpPr>
                          <a:spLocks noChangeArrowheads="1"/>
                        </wps:cNvSpPr>
                        <wps:spPr bwMode="auto">
                          <a:xfrm>
                            <a:off x="705431" y="1260444"/>
                            <a:ext cx="53975" cy="53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78"/>
                        <wps:cNvSpPr>
                          <a:spLocks noChangeArrowheads="1"/>
                        </wps:cNvSpPr>
                        <wps:spPr bwMode="auto">
                          <a:xfrm>
                            <a:off x="2052266" y="273019"/>
                            <a:ext cx="53975" cy="53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Line 79"/>
                        <wps:cNvCnPr/>
                        <wps:spPr bwMode="auto">
                          <a:xfrm flipV="1">
                            <a:off x="1160726" y="566389"/>
                            <a:ext cx="2540" cy="1007745"/>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0" name="Line 80"/>
                        <wps:cNvCnPr/>
                        <wps:spPr bwMode="auto">
                          <a:xfrm flipV="1">
                            <a:off x="1625546" y="379699"/>
                            <a:ext cx="2540" cy="1188085"/>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1" name="Oval 81"/>
                        <wps:cNvSpPr>
                          <a:spLocks noChangeArrowheads="1"/>
                        </wps:cNvSpPr>
                        <wps:spPr bwMode="auto">
                          <a:xfrm>
                            <a:off x="1599511" y="348584"/>
                            <a:ext cx="53975" cy="53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82"/>
                        <wps:cNvSpPr>
                          <a:spLocks noChangeArrowheads="1"/>
                        </wps:cNvSpPr>
                        <wps:spPr bwMode="auto">
                          <a:xfrm>
                            <a:off x="1135326" y="546704"/>
                            <a:ext cx="53975" cy="53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Text Box 83"/>
                        <wps:cNvSpPr txBox="1">
                          <a:spLocks noChangeArrowheads="1"/>
                        </wps:cNvSpPr>
                        <wps:spPr bwMode="auto">
                          <a:xfrm>
                            <a:off x="1067882" y="1595967"/>
                            <a:ext cx="160655" cy="120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C</w:t>
                              </w:r>
                              <w:r>
                                <w:rPr>
                                  <w:rFonts w:ascii="Times New Roman" w:hAnsi="Times New Roman" w:cs="Times New Roman"/>
                                  <w:b/>
                                  <w:sz w:val="18"/>
                                  <w:szCs w:val="18"/>
                                  <w:vertAlign w:val="subscript"/>
                                </w:rPr>
                                <w:t>2</w:t>
                              </w:r>
                            </w:p>
                          </w:txbxContent>
                        </wps:txbx>
                        <wps:bodyPr rot="0" vert="horz" wrap="square" lIns="0" tIns="0" rIns="0" bIns="0" anchor="t" anchorCtr="0" upright="1">
                          <a:noAutofit/>
                        </wps:bodyPr>
                      </wps:wsp>
                      <wps:wsp>
                        <wps:cNvPr id="74" name="Text Box 84"/>
                        <wps:cNvSpPr txBox="1">
                          <a:spLocks noChangeArrowheads="1"/>
                        </wps:cNvSpPr>
                        <wps:spPr bwMode="auto">
                          <a:xfrm>
                            <a:off x="1557480" y="1595712"/>
                            <a:ext cx="155034" cy="152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C</w:t>
                              </w:r>
                              <w:r>
                                <w:rPr>
                                  <w:rFonts w:ascii="Times New Roman" w:hAnsi="Times New Roman" w:cs="Times New Roman"/>
                                  <w:b/>
                                  <w:sz w:val="18"/>
                                  <w:szCs w:val="18"/>
                                  <w:vertAlign w:val="subscript"/>
                                </w:rPr>
                                <w:t>3</w:t>
                              </w:r>
                            </w:p>
                          </w:txbxContent>
                        </wps:txbx>
                        <wps:bodyPr rot="0" vert="horz" wrap="square" lIns="0" tIns="0" rIns="0" bIns="0" anchor="t" anchorCtr="0" upright="1">
                          <a:noAutofit/>
                        </wps:bodyPr>
                      </wps:wsp>
                      <wps:wsp>
                        <wps:cNvPr id="75" name="Text Box 85"/>
                        <wps:cNvSpPr txBox="1">
                          <a:spLocks noChangeArrowheads="1"/>
                        </wps:cNvSpPr>
                        <wps:spPr bwMode="auto">
                          <a:xfrm>
                            <a:off x="1993664" y="1595451"/>
                            <a:ext cx="173406" cy="147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C</w:t>
                              </w:r>
                              <w:r>
                                <w:rPr>
                                  <w:rFonts w:ascii="Times New Roman" w:hAnsi="Times New Roman" w:cs="Times New Roman"/>
                                  <w:b/>
                                  <w:sz w:val="18"/>
                                  <w:szCs w:val="18"/>
                                  <w:vertAlign w:val="subscript"/>
                                </w:rPr>
                                <w:t>4</w:t>
                              </w:r>
                            </w:p>
                          </w:txbxContent>
                        </wps:txbx>
                        <wps:bodyPr rot="0" vert="horz" wrap="square" lIns="0" tIns="0" rIns="0" bIns="0" anchor="t" anchorCtr="0" upright="1">
                          <a:noAutofit/>
                        </wps:bodyPr>
                      </wps:wsp>
                      <wps:wsp>
                        <wps:cNvPr id="76" name="Line 86"/>
                        <wps:cNvCnPr/>
                        <wps:spPr bwMode="auto">
                          <a:xfrm rot="16200000">
                            <a:off x="1137231" y="1550004"/>
                            <a:ext cx="43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87"/>
                        <wps:cNvCnPr/>
                        <wps:spPr bwMode="auto">
                          <a:xfrm rot="16200000">
                            <a:off x="1604591" y="1550004"/>
                            <a:ext cx="43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88"/>
                        <wps:cNvCnPr/>
                        <wps:spPr bwMode="auto">
                          <a:xfrm>
                            <a:off x="356181" y="570199"/>
                            <a:ext cx="43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89"/>
                        <wps:cNvCnPr/>
                        <wps:spPr bwMode="auto">
                          <a:xfrm>
                            <a:off x="356181" y="374619"/>
                            <a:ext cx="43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90"/>
                        <wps:cNvCnPr/>
                        <wps:spPr bwMode="auto">
                          <a:xfrm>
                            <a:off x="356181" y="298419"/>
                            <a:ext cx="43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Text Box 91"/>
                        <wps:cNvSpPr txBox="1">
                          <a:spLocks noChangeArrowheads="1"/>
                        </wps:cNvSpPr>
                        <wps:spPr bwMode="auto">
                          <a:xfrm>
                            <a:off x="192130" y="1195866"/>
                            <a:ext cx="170732" cy="163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p</w:t>
                              </w:r>
                              <w:r>
                                <w:rPr>
                                  <w:rFonts w:ascii="Times New Roman" w:hAnsi="Times New Roman" w:cs="Times New Roman"/>
                                  <w:b/>
                                  <w:sz w:val="18"/>
                                  <w:szCs w:val="18"/>
                                  <w:vertAlign w:val="subscript"/>
                                </w:rPr>
                                <w:t>1</w:t>
                              </w:r>
                            </w:p>
                          </w:txbxContent>
                        </wps:txbx>
                        <wps:bodyPr rot="0" vert="horz" wrap="square" lIns="0" tIns="0" rIns="0" bIns="0" anchor="t" anchorCtr="0" upright="1">
                          <a:noAutofit/>
                        </wps:bodyPr>
                      </wps:wsp>
                      <wps:wsp>
                        <wps:cNvPr id="82" name="Text Box 92"/>
                        <wps:cNvSpPr txBox="1">
                          <a:spLocks noChangeArrowheads="1"/>
                        </wps:cNvSpPr>
                        <wps:spPr bwMode="auto">
                          <a:xfrm>
                            <a:off x="192130" y="482222"/>
                            <a:ext cx="160655" cy="17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p</w:t>
                              </w:r>
                              <w:r>
                                <w:rPr>
                                  <w:rFonts w:ascii="Times New Roman" w:hAnsi="Times New Roman" w:cs="Times New Roman"/>
                                  <w:b/>
                                  <w:sz w:val="18"/>
                                  <w:szCs w:val="18"/>
                                  <w:vertAlign w:val="subscript"/>
                                </w:rPr>
                                <w:t>2</w:t>
                              </w:r>
                            </w:p>
                          </w:txbxContent>
                        </wps:txbx>
                        <wps:bodyPr rot="0" vert="horz" wrap="square" lIns="0" tIns="0" rIns="0" bIns="0" anchor="t" anchorCtr="0" upright="1">
                          <a:noAutofit/>
                        </wps:bodyPr>
                      </wps:wsp>
                      <wps:wsp>
                        <wps:cNvPr id="83" name="Text Box 93"/>
                        <wps:cNvSpPr txBox="1">
                          <a:spLocks noChangeArrowheads="1"/>
                        </wps:cNvSpPr>
                        <wps:spPr bwMode="auto">
                          <a:xfrm>
                            <a:off x="192130" y="289002"/>
                            <a:ext cx="164921" cy="17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jc w:val="center"/>
                                <w:rPr>
                                  <w:rFonts w:ascii="Times New Roman" w:hAnsi="Times New Roman" w:cs="Times New Roman"/>
                                  <w:b/>
                                  <w:sz w:val="18"/>
                                  <w:szCs w:val="18"/>
                                  <w:vertAlign w:val="subscript"/>
                                </w:rPr>
                              </w:pPr>
                              <w:r>
                                <w:rPr>
                                  <w:rFonts w:ascii="Times New Roman" w:hAnsi="Times New Roman" w:cs="Times New Roman"/>
                                  <w:b/>
                                  <w:i/>
                                  <w:sz w:val="18"/>
                                  <w:szCs w:val="18"/>
                                </w:rPr>
                                <w:t>p</w:t>
                              </w:r>
                              <w:r>
                                <w:rPr>
                                  <w:rFonts w:ascii="Times New Roman" w:hAnsi="Times New Roman" w:cs="Times New Roman"/>
                                  <w:b/>
                                  <w:sz w:val="18"/>
                                  <w:szCs w:val="18"/>
                                  <w:vertAlign w:val="subscript"/>
                                </w:rPr>
                                <w:t>3</w:t>
                              </w:r>
                            </w:p>
                          </w:txbxContent>
                        </wps:txbx>
                        <wps:bodyPr rot="0" vert="horz" wrap="square" lIns="0" tIns="0" rIns="0" bIns="0" anchor="t" anchorCtr="0" upright="1">
                          <a:noAutofit/>
                        </wps:bodyPr>
                      </wps:wsp>
                      <wps:wsp>
                        <wps:cNvPr id="84" name="Text Box 94"/>
                        <wps:cNvSpPr txBox="1">
                          <a:spLocks noChangeArrowheads="1"/>
                        </wps:cNvSpPr>
                        <wps:spPr bwMode="auto">
                          <a:xfrm>
                            <a:off x="191718" y="163731"/>
                            <a:ext cx="160655" cy="163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p</w:t>
                              </w:r>
                              <w:r>
                                <w:rPr>
                                  <w:rFonts w:ascii="Times New Roman" w:hAnsi="Times New Roman" w:cs="Times New Roman"/>
                                  <w:b/>
                                  <w:sz w:val="18"/>
                                  <w:szCs w:val="18"/>
                                  <w:vertAlign w:val="subscript"/>
                                </w:rPr>
                                <w:t>4</w:t>
                              </w:r>
                            </w:p>
                          </w:txbxContent>
                        </wps:txbx>
                        <wps:bodyPr rot="0" vert="horz" wrap="square" lIns="0" tIns="0" rIns="0" bIns="0" anchor="t" anchorCtr="0" upright="1">
                          <a:noAutofit/>
                        </wps:bodyPr>
                      </wps:wsp>
                      <wps:wsp>
                        <wps:cNvPr id="85" name="Text Box 95"/>
                        <wps:cNvSpPr txBox="1">
                          <a:spLocks noChangeArrowheads="1"/>
                        </wps:cNvSpPr>
                        <wps:spPr bwMode="auto">
                          <a:xfrm>
                            <a:off x="676117" y="1135220"/>
                            <a:ext cx="76302" cy="137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1</w:t>
                              </w:r>
                            </w:p>
                          </w:txbxContent>
                        </wps:txbx>
                        <wps:bodyPr rot="0" vert="horz" wrap="square" lIns="0" tIns="0" rIns="0" bIns="0" anchor="t" anchorCtr="0" upright="1">
                          <a:noAutofit/>
                        </wps:bodyPr>
                      </wps:wsp>
                      <wps:wsp>
                        <wps:cNvPr id="86" name="Text Box 96"/>
                        <wps:cNvSpPr txBox="1">
                          <a:spLocks noChangeArrowheads="1"/>
                        </wps:cNvSpPr>
                        <wps:spPr bwMode="auto">
                          <a:xfrm>
                            <a:off x="1085328" y="439932"/>
                            <a:ext cx="96377" cy="106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2</w:t>
                              </w:r>
                            </w:p>
                          </w:txbxContent>
                        </wps:txbx>
                        <wps:bodyPr rot="0" vert="horz" wrap="square" lIns="0" tIns="0" rIns="0" bIns="0" anchor="t" anchorCtr="0" upright="1">
                          <a:noAutofit/>
                        </wps:bodyPr>
                      </wps:wsp>
                      <wps:wsp>
                        <wps:cNvPr id="87" name="Text Box 97"/>
                        <wps:cNvSpPr txBox="1">
                          <a:spLocks noChangeArrowheads="1"/>
                        </wps:cNvSpPr>
                        <wps:spPr bwMode="auto">
                          <a:xfrm>
                            <a:off x="1557298" y="248037"/>
                            <a:ext cx="95993" cy="135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3</w:t>
                              </w:r>
                            </w:p>
                          </w:txbxContent>
                        </wps:txbx>
                        <wps:bodyPr rot="0" vert="horz" wrap="square" lIns="0" tIns="0" rIns="0" bIns="0" anchor="t" anchorCtr="0" upright="1">
                          <a:noAutofit/>
                        </wps:bodyPr>
                      </wps:wsp>
                      <wps:wsp>
                        <wps:cNvPr id="88" name="Text Box 98"/>
                        <wps:cNvSpPr txBox="1">
                          <a:spLocks noChangeArrowheads="1"/>
                        </wps:cNvSpPr>
                        <wps:spPr bwMode="auto">
                          <a:xfrm>
                            <a:off x="1993669" y="160438"/>
                            <a:ext cx="115250" cy="152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4</w:t>
                              </w:r>
                            </w:p>
                          </w:txbxContent>
                        </wps:txbx>
                        <wps:bodyPr rot="0" vert="horz" wrap="square" lIns="0" tIns="0" rIns="0" bIns="0" anchor="t" anchorCtr="0" upright="1">
                          <a:noAutofit/>
                        </wps:bodyPr>
                      </wps:wsp>
                    </wpc:wpc>
                  </a:graphicData>
                </a:graphic>
              </wp:inline>
            </w:drawing>
          </mc:Choice>
          <mc:Fallback>
            <w:pict>
              <v:group id="画布 89" o:spid="_x0000_s1166" editas="canvas" style="width:183.1pt;height:149.4pt;mso-position-horizontal-relative:char;mso-position-vertical-relative:line" coordsize="23253,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">
                <v:shape id="_x0000_s1167" type="#_x0000_t75" style="position:absolute;width:23253;height:18973;visibility:visible;mso-wrap-style:square">
                  <v:fill o:detectmouseclick="t"/>
                  <v:path o:connecttype="none"/>
                </v:shape>
                <v:line id="Line 62" o:spid="_x0000_s1168" style="position:absolute;visibility:visible;mso-wrap-style:square" from="3561,12947" to="7524,12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NSIcQAAADbAAAADwAAAGRycy9kb3ducmV2LnhtbESPT2vCQBTE7wW/w/KE3urGgKVGVymC&#10;UgixqL309sg+k9Ds25Bd8+fbdwXB4zAzv2HW28HUoqPWVZYVzGcRCOLc6ooLBT+X/dsHCOeRNdaW&#10;ScFIDrabycsaE217PlF39oUIEHYJKii9bxIpXV6SQTezDXHwrrY16INsC6lb7APc1DKOondpsOKw&#10;UGJDu5Lyv/PNKEiPvyeKo8MyX4x9+u33mWyGTKnX6fC5AuFp8M/wo/2lFSxiuH8JP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1IhxAAAANsAAAAPAAAAAAAAAAAA&#10;AAAAAKECAABkcnMvZG93bnJldi54bWxQSwUGAAAAAAQABAD5AAAAkgMAAAAA&#10;" strokeweight=".25pt">
                  <v:stroke dashstyle="dash"/>
                </v:line>
                <v:line id="Line 63" o:spid="_x0000_s1169" style="position:absolute;flip:y;visibility:visible;mso-wrap-style:square" from="7327,12661" to="7352,15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onL8IAAADbAAAADwAAAGRycy9kb3ducmV2LnhtbESPUWvCQBCE3wv9D8cWfKsXm1ZK9JRS&#10;UIMPBa0/YMmtudDcXsitGv99TxB8HGa+GWa+HHyrztTHJrCByTgDRVwF23Bt4PC7ev0EFQXZYhuY&#10;DFwpwnLx/DTHwoYL7+i8l1qlEo4FGnAiXaF1rBx5jOPQESfvGHqPkmRfa9vjJZX7Vr9l2VR7bDgt&#10;OOzo21H1tz95Ax/XzVom1v3kNe22B5b38pSXxoxehq8ZKKFBHuE7XdrE5XD7kn6AX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onL8IAAADbAAAADwAAAAAAAAAAAAAA&#10;AAChAgAAZHJzL2Rvd25yZXYueG1sUEsFBgAAAAAEAAQA+QAAAJADAAAAAA==&#10;" strokeweight=".25pt">
                  <v:stroke dashstyle="dash"/>
                </v:line>
                <v:line id="Line 64" o:spid="_x0000_s1170" style="position:absolute;visibility:visible;mso-wrap-style:square" from="3568,5740" to="11848,5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ZvzsUAAADbAAAADwAAAGRycy9kb3ducmV2LnhtbESPQWvCQBSE7wX/w/IEb3WjmNJGNyKF&#10;iCBWtL14e2Rfk9Ds27C7TeK/7xYKPQ4z8w2z2Y6mFT0531hWsJgnIIhLqxuuFHy8F4/PIHxA1tha&#10;JgV38rDNJw8bzLQd+EL9NVQiQthnqKAOocuk9GVNBv3cdsTR+7TOYIjSVVI7HCLctHKZJE/SYMNx&#10;ocaOXmsqv67fRsHx7XahZbJ/KdP7cDyH4iS78aTUbDru1iACjeE//Nc+aAXpCn6/xB8g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cZvzsUAAADbAAAADwAAAAAAAAAA&#10;AAAAAAChAgAAZHJzL2Rvd25yZXYueG1sUEsFBgAAAAAEAAQA+QAAAJMDAAAAAA==&#10;" strokeweight=".25pt">
                  <v:stroke dashstyle="dash"/>
                </v:line>
                <v:line id="Line 65" o:spid="_x0000_s1171" style="position:absolute;visibility:visible;mso-wrap-style:square" from="3568,3758" to="16528,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rKVcIAAADbAAAADwAAAGRycy9kb3ducmV2LnhtbESPzarCMBSE9xd8h3AEd9dUoXKtRhFB&#10;EUQv/mzcHZpjW2xOShNtfXsjCC6HmfmGmc5bU4oH1a6wrGDQj0AQp1YXnCk4n1a/fyCcR9ZYWiYF&#10;T3Iwn3V+ppho2/CBHkefiQBhl6CC3PsqkdKlORl0fVsRB+9qa4M+yDqTusYmwE0ph1E0kgYLDgs5&#10;VrTMKb0d70bBdn850DBaj9P42Wz//Wonq3anVK/bLiYgPLX+G/60N1pBHMP7S/gBcvY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rKVcIAAADbAAAADwAAAAAAAAAAAAAA&#10;AAChAgAAZHJzL2Rvd25yZXYueG1sUEsFBgAAAAAEAAQA+QAAAJADAAAAAA==&#10;" strokeweight=".25pt">
                  <v:stroke dashstyle="dash"/>
                </v:line>
                <v:line id="Line 66" o:spid="_x0000_s1172" style="position:absolute;visibility:visible;mso-wrap-style:square" from="3568,2971" to="21570,2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UIsUAAADbAAAADwAAAGRycy9kb3ducmV2LnhtbESPzWrDMBCE74W+g9hCb41cQ0LiWjal&#10;kBIwScjPpbfF2tgm1spYiu28fRUo9DjMzDdMmk+mFQP1rrGs4H0WgSAurW64UnA+rd+WIJxH1tha&#10;JgV3cpBnz08pJtqOfKDh6CsRIOwSVFB73yVSurImg25mO+LgXWxv0AfZV1L3OAa4aWUcRQtpsOGw&#10;UGNHXzWV1+PNKCh2PweKo+9VOb+Pxd6vt7Kbtkq9vkyfHyA8Tf4//NfeaAXzBTy+h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hUIsUAAADbAAAADwAAAAAAAAAA&#10;AAAAAAChAgAAZHJzL2Rvd25yZXYueG1sUEsFBgAAAAAEAAQA+QAAAJMDAAAAAA==&#10;" strokeweight=".25pt">
                  <v:stroke dashstyle="dash"/>
                </v:line>
                <v:line id="Line 67" o:spid="_x0000_s1173" style="position:absolute;flip:y;visibility:visible;mso-wrap-style:square" from="20757,2996" to="20776,15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hLMMAAADbAAAADwAAAGRycy9kb3ducmV2LnhtbESPUWvCQBCE3wX/w7FC3/RirbaknlIE&#10;2+CDEOsPWHLbXGhuL+RWjf++Vyj0cZj5Zpj1dvCtulIfm8AG5rMMFHEVbMO1gfPnfvoCKgqyxTYw&#10;GbhThO1mPFpjbsONS7qepFaphGOOBpxIl2sdK0ce4yx0xMn7Cr1HSbKvte3xlsp9qx+zbKU9NpwW&#10;HHa0c1R9ny7ewPL+8S5z646LmsrDmeWpuCwKYx4mw9srKKFB/sN/dGET9wy/X9IP0J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BISzDAAAA2wAAAA8AAAAAAAAAAAAA&#10;AAAAoQIAAGRycy9kb3ducmV2LnhtbFBLBQYAAAAABAAEAPkAAACRAwAAAAA=&#10;" strokeweight=".25pt">
                  <v:stroke dashstyle="dash"/>
                </v:line>
                <v:line id="Line 68" o:spid="_x0000_s1174" style="position:absolute;visibility:visible;mso-wrap-style:square" from="3561,15728" to="22929,15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ZmI8IAAADbAAAADwAAAGRycy9kb3ducmV2LnhtbERPTWuDQBC9F/Iflgn01qxpsIjJRiQg&#10;eAmlaQg5Du5ETdxZcbdq++u7h0KPj/e9y2bTiZEG11pWsF5FIIgrq1uuFZw/i5cEhPPIGjvLpOCb&#10;HGT7xdMOU20n/qDx5GsRQtilqKDxvk+ldFVDBt3K9sSBu9nBoA9wqKUecArhppOvUfQmDbYcGhrs&#10;6dBQ9Th9GQXFmD82x+Ry/3l39zi5xmXZz6VSz8s534LwNPt/8Z+71AriMDZ8CT9A7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ZmI8IAAADbAAAADwAAAAAAAAAAAAAA&#10;AAChAgAAZHJzL2Rvd25yZXYueG1sUEsFBgAAAAAEAAQA+QAAAJADAAAAAA==&#10;" strokeweight=".5pt">
                  <v:stroke endarrow="open"/>
                </v:line>
                <v:line id="Line 69" o:spid="_x0000_s1175" style="position:absolute;rotation:-90;visibility:visible;mso-wrap-style:square" from="-3995,8108" to="11124,8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UaMQAAADbAAAADwAAAGRycy9kb3ducmV2LnhtbESPQWvCQBSE70L/w/IKvelGW2uaukqp&#10;COJJrdDrM/uaRLNvw+4a03/vCoLHYWa+YabzztSiJecrywqGgwQEcW51xYWC/c+yn4LwAVljbZkU&#10;/JOH+eypN8VM2wtvqd2FQkQI+wwVlCE0mZQ+L8mgH9iGOHp/1hkMUbpCaoeXCDe1HCXJuzRYcVwo&#10;saHvkvLT7mwUuP3veW227eb1kB/SIn2bHGkxUerlufv6BBGoC4/wvb3SCsYfcPsSf4C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35RoxAAAANsAAAAPAAAAAAAAAAAA&#10;AAAAAKECAABkcnMvZG93bnJldi54bWxQSwUGAAAAAAQABAD5AAAAkgMAAAAA&#10;" strokeweight=".5pt">
                  <v:stroke endarrow="open"/>
                </v:line>
                <v:line id="Line 70" o:spid="_x0000_s1176" style="position:absolute;visibility:visible;mso-wrap-style:square" from="3561,12915" to="3993,12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71" o:spid="_x0000_s1177" style="position:absolute;rotation:-90;visibility:visible;mso-wrap-style:square" from="7105,15499" to="7537,15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qlC8UAAADbAAAADwAAAGRycy9kb3ducmV2LnhtbESPQWsCMRSE74L/ITzBm2a3B1u3RhHB&#10;Wko9VAXp7bF5brbdvCxJ6q7/3hQKPQ4z8w2zWPW2EVfyoXasIJ9mIIhLp2uuFJyO28kTiBCRNTaO&#10;ScGNAqyWw8ECC+06/qDrIVYiQTgUqMDE2BZShtKQxTB1LXHyLs5bjEn6SmqPXYLbRj5k2UxarDkt&#10;GGxpY6j8PvxYBY/u5b37vHyd/WanbX7a783bca7UeNSvn0FE6uN/+K/9qhXMcvj9kn6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qlC8UAAADbAAAADwAAAAAAAAAA&#10;AAAAAAChAgAAZHJzL2Rvd25yZXYueG1sUEsFBgAAAAAEAAQA+QAAAJMDAAAAAA==&#10;"/>
                <v:line id="Line 72" o:spid="_x0000_s1178" style="position:absolute;rotation:-90;visibility:visible;mso-wrap-style:square" from="20529,15537" to="20961,15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g7fMUAAADbAAAADwAAAGRycy9kb3ducmV2LnhtbESPT2sCMRTE74LfITyhN83qwdatUUTQ&#10;llIP/oHS22Pz3GzdvCxJ6q7f3hQKHoeZ+Q0zX3a2FlfyoXKsYDzKQBAXTldcKjgdN8MXECEia6wd&#10;k4IbBVgu+r055tq1vKfrIZYiQTjkqMDE2ORShsKQxTByDXHyzs5bjEn6UmqPbYLbWk6ybCotVpwW&#10;DDa0NlRcDr9WwbPbfrbf558vv37Tdnza7czHcabU06BbvYKI1MVH+L/9rhVMJ/D3Jf0A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g7fMUAAADbAAAADwAAAAAAAAAA&#10;AAAAAAChAgAAZHJzL2Rvd25yZXYueG1sUEsFBgAAAAAEAAQA+QAAAJMDAAAAAA==&#10;"/>
                <v:shape id="Text Box 73" o:spid="_x0000_s1179" type="#_x0000_t202" style="position:absolute;left:9202;top:17356;width:9531;height: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pPr>
                          <w:adjustRightInd w:val="0"/>
                          <w:snapToGrid w:val="0"/>
                          <w:jc w:val="center"/>
                          <w:rPr>
                            <w:rFonts w:ascii="Times New Roman" w:hAnsi="Times New Roman" w:cs="Times New Roman"/>
                            <w:b/>
                            <w:sz w:val="18"/>
                            <w:szCs w:val="18"/>
                            <w:vertAlign w:val="superscript"/>
                          </w:rPr>
                        </w:pPr>
                        <w:r>
                          <w:rPr>
                            <w:rFonts w:ascii="Times New Roman" w:hAnsi="Times New Roman" w:cs="Times New Roman"/>
                            <w:b/>
                            <w:sz w:val="18"/>
                            <w:szCs w:val="18"/>
                          </w:rPr>
                          <w:t>Construction cost</w:t>
                        </w:r>
                      </w:p>
                    </w:txbxContent>
                  </v:textbox>
                </v:shape>
                <v:shape id="Text Box 74" o:spid="_x0000_s1180" type="#_x0000_t202" style="position:absolute;left:6790;top:15845;width:1402;height:1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C</w:t>
                        </w:r>
                        <w:r>
                          <w:rPr>
                            <w:rFonts w:ascii="Times New Roman" w:hAnsi="Times New Roman" w:cs="Times New Roman"/>
                            <w:b/>
                            <w:sz w:val="18"/>
                            <w:szCs w:val="18"/>
                            <w:vertAlign w:val="subscript"/>
                          </w:rPr>
                          <w:t>1</w:t>
                        </w:r>
                      </w:p>
                    </w:txbxContent>
                  </v:textbox>
                </v:shape>
                <v:shape id="Text Box 75" o:spid="_x0000_s1181" type="#_x0000_t202" style="position:absolute;left:392;top:3485;width:1841;height:9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PmTMIA&#10;AADbAAAADwAAAGRycy9kb3ducmV2LnhtbESP3YrCMBSE74V9h3AW9k7TVSzSNS1SEPdK8OcBDs3Z&#10;ptic1CZr69sbQfBymJlvmHUx2lbcqPeNYwXfswQEceV0w7WC82k7XYHwAVlj65gU3MlDkX9M1php&#10;N/CBbsdQiwhhn6ECE0KXSekrQxb9zHXE0ftzvcUQZV9L3eMQ4baV8yRJpcWG44LBjkpD1eX4bxXs&#10;79IMC7s8V2WZ7tPFdYuXXavU1+e4+QERaAzv8Kv9qxWkS3h+iT9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ZMwgAAANsAAAAPAAAAAAAAAAAAAAAAAJgCAABkcnMvZG93&#10;bnJldi54bWxQSwUGAAAAAAQABAD1AAAAhwMAAAAA&#10;" filled="f" stroked="f">
                  <v:textbox style="layout-flow:vertical;mso-layout-flow-alt:bottom-to-top" inset="0,0,0,0">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Seismic reliability</w:t>
                        </w:r>
                      </w:p>
                    </w:txbxContent>
                  </v:textbox>
                </v:shape>
                <v:shape id="Freeform 76" o:spid="_x0000_s1182" style="position:absolute;left:7282;top:2888;width:14332;height:10052;visibility:visible;mso-wrap-style:square;v-text-anchor:top" coordsize="2257,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c38MA&#10;AADbAAAADwAAAGRycy9kb3ducmV2LnhtbESP3WrCQBSE7wXfYTlC73RjocGmriIWob0R/HmAQ/Yk&#10;G82eDdltTPr0riB4OczMN8xy3dtadNT6yrGC+SwBQZw7XXGp4HzaTRcgfEDWWDsmBQN5WK/GoyVm&#10;2t34QN0xlCJC2GeowITQZFL63JBFP3MNcfQK11oMUbal1C3eItzW8j1JUmmx4rhgsKGtofx6/LMK&#10;vov/YvC7j1PnysXc/O6Hy2daKfU26TdfIAL14RV+tn+0gjSFx5f4A+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Gc38MAAADbAAAADwAAAAAAAAAAAAAAAACYAgAAZHJzL2Rv&#10;d25yZXYueG1sUEsFBgAAAAAEAAQA9QAAAIgDAAAAAA==&#10;" path="m,1583v21,-55,79,-222,127,-331c175,1143,218,1040,288,926,358,812,439,676,547,570,655,464,783,367,937,292v154,-75,313,-123,533,-172c1690,71,2093,25,2257,e" filled="f">
                  <v:path arrowok="t" o:connecttype="custom" o:connectlocs="0,1005205;80645,795020;182880,588010;347345,361950;594995,185420;933450,76200;1433195,0" o:connectangles="0,0,0,0,0,0,0"/>
                </v:shape>
                <v:oval id="Oval 77" o:spid="_x0000_s1183" style="position:absolute;left:7054;top:12604;width:5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HXcMA&#10;AADbAAAADwAAAGRycy9kb3ducmV2LnhtbESPQWvCQBSE70L/w/IKvelGg2lJXUUqBT300NjeH9ln&#10;Esy+DdlnjP/eFQo9DjPzDbPajK5VA/Wh8WxgPktAEZfeNlwZ+Dl+Tt9ABUG22HomAzcKsFk/TVaY&#10;W3/lbxoKqVSEcMjRQC3S5VqHsiaHYeY74uidfO9QouwrbXu8Rrhr9SJJMu2w4bhQY0cfNZXn4uIM&#10;7KptkQ06lWV62u1lef79OqRzY16ex+07KKFR/sN/7b01kL3C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BHXcMAAADbAAAADwAAAAAAAAAAAAAAAACYAgAAZHJzL2Rv&#10;d25yZXYueG1sUEsFBgAAAAAEAAQA9QAAAIgDAAAAAA==&#10;"/>
                <v:oval id="Oval 78" o:spid="_x0000_s1184" style="position:absolute;left:20522;top:2730;width:540;height: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TL8AA&#10;AADbAAAADwAAAGRycy9kb3ducmV2LnhtbERPTWvCQBC9C/6HZYTezMYGQ0ldRSoFe/BgbO9DdkyC&#10;2dmQncb033cPgsfH+97sJtepkYbQejawSlJQxJW3LdcGvi+fyzdQQZAtdp7JwB8F2G3nsw0W1t/5&#10;TGMptYohHAo00Ij0hdahashhSHxPHLmrHxxKhEOt7YD3GO46/ZqmuXbYcmxosKePhqpb+esMHOp9&#10;mY86k3V2PRxlffs5fWUrY14W0/4dlNAkT/HDfbQG8jg2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TL8AAAADbAAAADwAAAAAAAAAAAAAAAACYAgAAZHJzL2Rvd25y&#10;ZXYueG1sUEsFBgAAAAAEAAQA9QAAAIUDAAAAAA==&#10;"/>
                <v:line id="Line 79" o:spid="_x0000_s1185" style="position:absolute;flip:y;visibility:visible;mso-wrap-style:square" from="11607,5663" to="11632,15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7aeMMAAADbAAAADwAAAGRycy9kb3ducmV2LnhtbESPUWvCQBCE3wv9D8cWfKsXays1ekop&#10;VEMfBK0/YMmtuWBuL+RWjf/eKwg+DjPzDTNf9r5RZ+piHdjAaJiBIi6DrbkysP/7ef0EFQXZYhOY&#10;DFwpwnLx/DTH3IYLb+m8k0olCMccDTiRNtc6lo48xmFoiZN3CJ1HSbKrtO3wkuC+0W9ZNtEea04L&#10;Dlv6dlQedydv4OO6XsnIus24ou3vnuW9OI0LYwYv/dcMlFAvj/C9XVgDkyn8f0k/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2njDAAAA2wAAAA8AAAAAAAAAAAAA&#10;AAAAoQIAAGRycy9kb3ducmV2LnhtbFBLBQYAAAAABAAEAPkAAACRAwAAAAA=&#10;" strokeweight=".25pt">
                  <v:stroke dashstyle="dash"/>
                </v:line>
                <v:line id="Line 80" o:spid="_x0000_s1186" style="position:absolute;flip:y;visibility:visible;mso-wrap-style:square" from="16255,3796" to="16280,1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lOMAAAADbAAAADwAAAGRycy9kb3ducmV2LnhtbERPzWrCQBC+F3yHZQRvdWNtbUldRQra&#10;0IPgzwMM2Wk2mJ0N2VHj27sHwePH9z9f9r5RF+piHdjAZJyBIi6DrbkycDysX79ARUG22AQmAzeK&#10;sFwMXuaY23DlHV32UqkUwjFHA06kzbWOpSOPcRxa4sT9h86jJNhV2nZ4TeG+0W9ZNtMea04NDlv6&#10;cVSe9mdv4OP2u5GJddtpRbu/I8t7cZ4WxoyG/eoblFAvT/HDXVgDn2l9+pJ+gF7c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6d5TjAAAAA2wAAAA8AAAAAAAAAAAAAAAAA&#10;oQIAAGRycy9kb3ducmV2LnhtbFBLBQYAAAAABAAEAPkAAACOAwAAAAA=&#10;" strokeweight=".25pt">
                  <v:stroke dashstyle="dash"/>
                </v:line>
                <v:oval id="Oval 81" o:spid="_x0000_s1187" style="position:absolute;left:15995;top:3485;width:539;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sb8MA&#10;AADbAAAADwAAAGRycy9kb3ducmV2LnhtbESPQWvCQBSE70L/w/IKvekmBm1JXUUqBXvowdjeH9ln&#10;Esy+DdlnjP/eLRQ8DjPzDbPajK5VA/Wh8WwgnSWgiEtvG64M/Bw/p2+ggiBbbD2TgRsF2KyfJivM&#10;rb/ygYZCKhUhHHI0UIt0udahrMlhmPmOOHon3zuUKPtK2x6vEe5aPU+SpXbYcFyosaOPmspzcXEG&#10;dtW2WA46k0V22u1lcf79/spSY16ex+07KKFRHuH/9t4aeE3h7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zsb8MAAADbAAAADwAAAAAAAAAAAAAAAACYAgAAZHJzL2Rv&#10;d25yZXYueG1sUEsFBgAAAAAEAAQA9QAAAIgDAAAAAA==&#10;"/>
                <v:oval id="Oval 82" o:spid="_x0000_s1188" style="position:absolute;left:11353;top:5467;width:540;height: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5yGMMA&#10;AADbAAAADwAAAGRycy9kb3ducmV2LnhtbESPT2vCQBTE70K/w/IKvelGg3+IriKVgh56MLb3R/aZ&#10;BLNvQ/Y1pt++KxQ8DjPzG2azG1yjeupC7dnAdJKAIi68rbk08HX5GK9ABUG22HgmA78UYLd9GW0w&#10;s/7OZ+pzKVWEcMjQQCXSZlqHoiKHYeJb4uhdfedQouxKbTu8R7hr9CxJFtphzXGhwpbeKypu+Y8z&#10;cCj3+aLXqczT6+Eo89v35ymdGvP2OuzXoIQGeYb/20drYDmD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5yGMMAAADbAAAADwAAAAAAAAAAAAAAAACYAgAAZHJzL2Rv&#10;d25yZXYueG1sUEsFBgAAAAAEAAQA9QAAAIgDAAAAAA==&#10;"/>
                <v:shape id="Text Box 83" o:spid="_x0000_s1189" type="#_x0000_t202" style="position:absolute;left:10678;top:15959;width:1607;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v:textbox inset="0,0,0,0">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C</w:t>
                        </w:r>
                        <w:r>
                          <w:rPr>
                            <w:rFonts w:ascii="Times New Roman" w:hAnsi="Times New Roman" w:cs="Times New Roman"/>
                            <w:b/>
                            <w:sz w:val="18"/>
                            <w:szCs w:val="18"/>
                            <w:vertAlign w:val="subscript"/>
                          </w:rPr>
                          <w:t>2</w:t>
                        </w:r>
                      </w:p>
                    </w:txbxContent>
                  </v:textbox>
                </v:shape>
                <v:shape id="Text Box 84" o:spid="_x0000_s1190" type="#_x0000_t202" style="position:absolute;left:15574;top:15957;width:155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BFMUA&#10;AADbAAAADwAAAGRycy9kb3ducmV2LnhtbESPQWvCQBSE70L/w/IK3nRTE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UEUxQAAANsAAAAPAAAAAAAAAAAAAAAAAJgCAABkcnMv&#10;ZG93bnJldi54bWxQSwUGAAAAAAQABAD1AAAAigMAAAAA&#10;" filled="f" stroked="f">
                  <v:textbox inset="0,0,0,0">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C</w:t>
                        </w:r>
                        <w:r>
                          <w:rPr>
                            <w:rFonts w:ascii="Times New Roman" w:hAnsi="Times New Roman" w:cs="Times New Roman"/>
                            <w:b/>
                            <w:sz w:val="18"/>
                            <w:szCs w:val="18"/>
                            <w:vertAlign w:val="subscript"/>
                          </w:rPr>
                          <w:t>3</w:t>
                        </w:r>
                      </w:p>
                    </w:txbxContent>
                  </v:textbox>
                </v:shape>
                <v:shape id="Text Box 85" o:spid="_x0000_s1191" type="#_x0000_t202" style="position:absolute;left:19936;top:15954;width:1734;height:1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kj8UA&#10;AADbAAAADwAAAGRycy9kb3ducmV2LnhtbESPQWvCQBSE70L/w/IK3nRTQ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eSPxQAAANsAAAAPAAAAAAAAAAAAAAAAAJgCAABkcnMv&#10;ZG93bnJldi54bWxQSwUGAAAAAAQABAD1AAAAigMAAAAA&#10;" filled="f" stroked="f">
                  <v:textbox inset="0,0,0,0">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C</w:t>
                        </w:r>
                        <w:r>
                          <w:rPr>
                            <w:rFonts w:ascii="Times New Roman" w:hAnsi="Times New Roman" w:cs="Times New Roman"/>
                            <w:b/>
                            <w:sz w:val="18"/>
                            <w:szCs w:val="18"/>
                            <w:vertAlign w:val="subscript"/>
                          </w:rPr>
                          <w:t>4</w:t>
                        </w:r>
                      </w:p>
                    </w:txbxContent>
                  </v:textbox>
                </v:shape>
                <v:line id="Line 86" o:spid="_x0000_s1192" style="position:absolute;rotation:-90;visibility:visible;mso-wrap-style:square" from="11372,15500" to="11804,15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qrosQAAADbAAAADwAAAGRycy9kb3ducmV2LnhtbESPQWsCMRSE7wX/Q3iCt5q1B1tXo4hg&#10;LaUeqoJ4e2yem9XNy5Kk7vrvTaHQ4zDzzTCzRWdrcSMfKscKRsMMBHHhdMWlgsN+/fwGIkRkjbVj&#10;UnCnAIt572mGuXYtf9NtF0uRSjjkqMDE2ORShsKQxTB0DXHyzs5bjEn6UmqPbSq3tXzJsrG0WHFa&#10;MNjQylBx3f1YBa/u/as9nS9Hv9poOzpst+ZzP1Fq0O+WUxCRuvgf/qM/dOLG8Ps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equixAAAANsAAAAPAAAAAAAAAAAA&#10;AAAAAKECAABkcnMvZG93bnJldi54bWxQSwUGAAAAAAQABAD5AAAAkgMAAAAA&#10;"/>
                <v:line id="Line 87" o:spid="_x0000_s1193" style="position:absolute;rotation:-90;visibility:visible;mso-wrap-style:square" from="16045,15500" to="16477,15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YOOcQAAADbAAAADwAAAGRycy9kb3ducmV2LnhtbESPQWsCMRSE7wX/Q3hCbzVrD1pXo4hg&#10;LUUPVUG8PTbPzermZUlSd/vvG6HQ4zDzzTCzRWdrcScfKscKhoMMBHHhdMWlguNh/fIGIkRkjbVj&#10;UvBDARbz3tMMc+1a/qL7PpYilXDIUYGJscmlDIUhi2HgGuLkXZy3GJP0pdQe21Rua/maZSNpseK0&#10;YLChlaHitv+2CsbufdueL9eTX220HR53O/N5mCj13O+WUxCRuvgf/qM/dOLG8PiSf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Ng45xAAAANsAAAAPAAAAAAAAAAAA&#10;AAAAAKECAABkcnMvZG93bnJldi54bWxQSwUGAAAAAAQABAD5AAAAkgMAAAAA&#10;"/>
                <v:line id="Line 88" o:spid="_x0000_s1194" style="position:absolute;visibility:visible;mso-wrap-style:square" from="3561,5701" to="3993,5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iLsMAAADbAAAADwAAAGRycy9kb3ducmV2LnhtbERPy2rCQBTdF/yH4Qru6sQKqURHkZaC&#10;dlHqA3R5zVyTaOZOmJkm6d93FgWXh/NerHpTi5acrywrmIwTEMS51RUXCo6Hj+cZCB+QNdaWScEv&#10;eVgtB08LzLTteEftPhQihrDPUEEZQpNJ6fOSDPqxbYgjd7XOYIjQFVI77GK4qeVLkqTSYMWxocSG&#10;3krK7/sfo+Br+p226+3npj9t00v+vrucb51TajTs13MQgfrwEP+7N1rBax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4i7DAAAA2wAAAA8AAAAAAAAAAAAA&#10;AAAAoQIAAGRycy9kb3ducmV2LnhtbFBLBQYAAAAABAAEAPkAAACRAwAAAAA=&#10;"/>
                <v:line id="Line 89" o:spid="_x0000_s1195" style="position:absolute;visibility:visible;mso-wrap-style:square" from="3561,3746" to="3993,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line id="Line 90" o:spid="_x0000_s1196" style="position:absolute;visibility:visible;mso-wrap-style:square" from="3561,2984" to="3993,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eD8IAAADbAAAADwAAAGRycy9kb3ducmV2LnhtbERPy2rCQBTdC/2H4Rbc6cQWgkRHEUtB&#10;uyj1Abq8Zq5JNHMnzIxJ+vedRcHl4bzny97UoiXnK8sKJuMEBHFudcWFguPhczQF4QOyxtoyKfgl&#10;D8vFy2COmbYd76jdh0LEEPYZKihDaDIpfV6SQT+2DXHkrtYZDBG6QmqHXQw3tXxLklQarDg2lNjQ&#10;uqT8vn8YBd/vP2m72n5t+tM2veQfu8v51jmlhq/9agYiUB+e4n/3RiuYxvX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ueD8IAAADbAAAADwAAAAAAAAAAAAAA&#10;AAChAgAAZHJzL2Rvd25yZXYueG1sUEsFBgAAAAAEAAQA+QAAAJADAAAAAA==&#10;"/>
                <v:shape id="Text Box 91" o:spid="_x0000_s1197" type="#_x0000_t202" style="position:absolute;left:1921;top:11958;width:1707;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p</w:t>
                        </w:r>
                        <w:r>
                          <w:rPr>
                            <w:rFonts w:ascii="Times New Roman" w:hAnsi="Times New Roman" w:cs="Times New Roman"/>
                            <w:b/>
                            <w:sz w:val="18"/>
                            <w:szCs w:val="18"/>
                            <w:vertAlign w:val="subscript"/>
                          </w:rPr>
                          <w:t>1</w:t>
                        </w:r>
                      </w:p>
                    </w:txbxContent>
                  </v:textbox>
                </v:shape>
                <v:shape id="Text Box 92" o:spid="_x0000_s1198" type="#_x0000_t202" style="position:absolute;left:1921;top:4822;width:1606;height:1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M3MMA&#10;AADbAAAADwAAAGRycy9kb3ducmV2LnhtbESPQYvCMBSE7wv+h/CEva2pHkSrUUQUhAXZWg8en82z&#10;DTYvtYla//1mYcHjMDPfMPNlZ2vxoNYbxwqGgwQEceG04VLBMd9+TUD4gKyxdkwKXuRhueh9zDHV&#10;7skZPQ6hFBHCPkUFVQhNKqUvKrLoB64hjt7FtRZDlG0pdYvPCLe1HCXJWFo0HBcqbGhdUXE93K2C&#10;1Ymzjbntzz/ZJTN5Pk34e3xV6rPfrWYgAnXhHf5v77SCyQj+vs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0M3MMAAADbAAAADwAAAAAAAAAAAAAAAACYAgAAZHJzL2Rv&#10;d25yZXYueG1sUEsFBgAAAAAEAAQA9QAAAIgDAAAAAA==&#10;" filled="f" stroked="f">
                  <v:textbox inset="0,0,0,0">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p</w:t>
                        </w:r>
                        <w:r>
                          <w:rPr>
                            <w:rFonts w:ascii="Times New Roman" w:hAnsi="Times New Roman" w:cs="Times New Roman"/>
                            <w:b/>
                            <w:sz w:val="18"/>
                            <w:szCs w:val="18"/>
                            <w:vertAlign w:val="subscript"/>
                          </w:rPr>
                          <w:t>2</w:t>
                        </w:r>
                      </w:p>
                    </w:txbxContent>
                  </v:textbox>
                </v:shape>
                <v:shape id="Text Box 93" o:spid="_x0000_s1199" type="#_x0000_t202" style="position:absolute;left:1921;top:2890;width:16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pPr>
                          <w:adjustRightInd w:val="0"/>
                          <w:snapToGrid w:val="0"/>
                          <w:jc w:val="center"/>
                          <w:rPr>
                            <w:rFonts w:ascii="Times New Roman" w:hAnsi="Times New Roman" w:cs="Times New Roman"/>
                            <w:b/>
                            <w:sz w:val="18"/>
                            <w:szCs w:val="18"/>
                            <w:vertAlign w:val="subscript"/>
                          </w:rPr>
                        </w:pPr>
                        <w:r>
                          <w:rPr>
                            <w:rFonts w:ascii="Times New Roman" w:hAnsi="Times New Roman" w:cs="Times New Roman"/>
                            <w:b/>
                            <w:i/>
                            <w:sz w:val="18"/>
                            <w:szCs w:val="18"/>
                          </w:rPr>
                          <w:t>p</w:t>
                        </w:r>
                        <w:r>
                          <w:rPr>
                            <w:rFonts w:ascii="Times New Roman" w:hAnsi="Times New Roman" w:cs="Times New Roman"/>
                            <w:b/>
                            <w:sz w:val="18"/>
                            <w:szCs w:val="18"/>
                            <w:vertAlign w:val="subscript"/>
                          </w:rPr>
                          <w:t>3</w:t>
                        </w:r>
                      </w:p>
                    </w:txbxContent>
                  </v:textbox>
                </v:shape>
                <v:shape id="Text Box 94" o:spid="_x0000_s1200" type="#_x0000_t202" style="position:absolute;left:1917;top:1637;width:1606;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xM8QA&#10;AADbAAAADwAAAGRycy9kb3ducmV2LnhtbESPQWvCQBSE7wX/w/IEb3VTE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TPEAAAA2wAAAA8AAAAAAAAAAAAAAAAAmAIAAGRycy9k&#10;b3ducmV2LnhtbFBLBQYAAAAABAAEAPUAAACJAwAAAAA=&#10;" filled="f" stroked="f">
                  <v:textbox inset="0,0,0,0">
                    <w:txbxContent>
                      <w:p>
                        <w:pPr>
                          <w:adjustRightInd w:val="0"/>
                          <w:snapToGrid w:val="0"/>
                          <w:jc w:val="center"/>
                          <w:rPr>
                            <w:rFonts w:ascii="Times New Roman" w:hAnsi="Times New Roman" w:cs="Times New Roman"/>
                            <w:b/>
                            <w:i/>
                            <w:sz w:val="18"/>
                            <w:szCs w:val="18"/>
                            <w:vertAlign w:val="subscript"/>
                          </w:rPr>
                        </w:pPr>
                        <w:r>
                          <w:rPr>
                            <w:rFonts w:ascii="Times New Roman" w:hAnsi="Times New Roman" w:cs="Times New Roman"/>
                            <w:b/>
                            <w:i/>
                            <w:sz w:val="18"/>
                            <w:szCs w:val="18"/>
                          </w:rPr>
                          <w:t>p</w:t>
                        </w:r>
                        <w:r>
                          <w:rPr>
                            <w:rFonts w:ascii="Times New Roman" w:hAnsi="Times New Roman" w:cs="Times New Roman"/>
                            <w:b/>
                            <w:sz w:val="18"/>
                            <w:szCs w:val="18"/>
                            <w:vertAlign w:val="subscript"/>
                          </w:rPr>
                          <w:t>4</w:t>
                        </w:r>
                      </w:p>
                    </w:txbxContent>
                  </v:textbox>
                </v:shape>
                <v:shape id="Text Box 95" o:spid="_x0000_s1201" type="#_x0000_t202" style="position:absolute;left:6761;top:11352;width:763;height:1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inset="0,0,0,0">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1</w:t>
                        </w:r>
                      </w:p>
                    </w:txbxContent>
                  </v:textbox>
                </v:shape>
                <v:shape id="Text Box 96" o:spid="_x0000_s1202" type="#_x0000_t202" style="position:absolute;left:10853;top:4399;width:964;height:1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K38QA&#10;AADbAAAADwAAAGRycy9kb3ducmV2LnhtbESPQWvCQBSE70L/w/IKvZmNPQQbXUWkhUKhGOPB4zP7&#10;TBazb9PsNkn/vVso9DjMzDfMejvZVgzUe+NYwSJJQRBXThuuFZzKt/kShA/IGlvHpOCHPGw3D7M1&#10;5tqNXNBwDLWIEPY5KmhC6HIpfdWQRZ+4jjh6V9dbDFH2tdQ9jhFuW/mcppm0aDguNNjRvqHqdvy2&#10;CnZnLl7N1+flUFwLU5YvKX9kN6WeHqfdCkSgKfyH/9rvWsEyg98v8Q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WCt/EAAAA2wAAAA8AAAAAAAAAAAAAAAAAmAIAAGRycy9k&#10;b3ducmV2LnhtbFBLBQYAAAAABAAEAPUAAACJAwAAAAA=&#10;" filled="f" stroked="f">
                  <v:textbox inset="0,0,0,0">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2</w:t>
                        </w:r>
                      </w:p>
                    </w:txbxContent>
                  </v:textbox>
                </v:shape>
                <v:shape id="Text Box 97" o:spid="_x0000_s1203" type="#_x0000_t202" style="position:absolute;left:15572;top:2480;width:960;height:1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vRMQA&#10;AADbAAAADwAAAGRycy9kb3ducmV2LnhtbESPQWvCQBSE74X+h+UVvDUbPaiNriLFglAQY3rw+Mw+&#10;k8Xs2zS71fTfu4LgcZiZb5j5sreNuFDnjWMFwyQFQVw6bbhS8FN8vU9B+ICssXFMCv7Jw3Lx+jLH&#10;TLsr53TZh0pECPsMFdQhtJmUvqzJok9cSxy9k+sshii7SuoOrxFuGzlK07G0aDgu1NjSZ03lef9n&#10;FawOnK/N7/a4y0+5KYqPlL/HZ6UGb/1qBiJQH57hR3ujFUwncP8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r0TEAAAA2wAAAA8AAAAAAAAAAAAAAAAAmAIAAGRycy9k&#10;b3ducmV2LnhtbFBLBQYAAAAABAAEAPUAAACJAwAAAAA=&#10;" filled="f" stroked="f">
                  <v:textbox inset="0,0,0,0">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3</w:t>
                        </w:r>
                      </w:p>
                    </w:txbxContent>
                  </v:textbox>
                </v:shape>
                <v:shape id="Text Box 98" o:spid="_x0000_s1204" type="#_x0000_t202" style="position:absolute;left:19936;top:1604;width:1153;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7NsAA&#10;AADbAAAADwAAAGRycy9kb3ducmV2LnhtbERPTYvCMBC9C/sfwgh7s6keRLtGkWUFQVis9bDH2WZs&#10;g82kNlHrvzcHwePjfS9WvW3EjTpvHCsYJykI4tJpw5WCY7EZzUD4gKyxcUwKHuRhtfwYLDDT7s45&#10;3Q6hEjGEfYYK6hDaTEpf1mTRJ64ljtzJdRZDhF0ldYf3GG4bOUnTqbRoODbU2NJ3TeX5cLUK1n+c&#10;/5jL7/8+P+WmKOYp76ZnpT6H/foLRKA+vMUv91Yr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U7NsAAAADbAAAADwAAAAAAAAAAAAAAAACYAgAAZHJzL2Rvd25y&#10;ZXYueG1sUEsFBgAAAAAEAAQA9QAAAIUDAAAAAA==&#10;" filled="f" stroked="f">
                  <v:textbox inset="0,0,0,0">
                    <w:txbxContent>
                      <w:p>
                        <w:pPr>
                          <w:adjustRightInd w:val="0"/>
                          <w:snapToGrid w:val="0"/>
                          <w:rPr>
                            <w:rFonts w:ascii="Times New Roman" w:hAnsi="Times New Roman" w:cs="Times New Roman"/>
                            <w:b/>
                            <w:sz w:val="18"/>
                            <w:szCs w:val="18"/>
                          </w:rPr>
                        </w:pPr>
                        <w:r>
                          <w:rPr>
                            <w:rFonts w:ascii="Times New Roman" w:hAnsi="Times New Roman" w:cs="Times New Roman"/>
                            <w:b/>
                            <w:sz w:val="18"/>
                            <w:szCs w:val="18"/>
                          </w:rPr>
                          <w:t>4</w:t>
                        </w:r>
                      </w:p>
                    </w:txbxContent>
                  </v:textbox>
                </v:shape>
                <w10:anchorlock/>
              </v:group>
            </w:pict>
          </mc:Fallback>
        </mc:AlternateContent>
      </w:r>
    </w:p>
    <w:p>
      <w:pPr>
        <w:adjustRightInd w:val="0"/>
        <w:snapToGrid w:val="0"/>
        <w:jc w:val="center"/>
        <w:rPr>
          <w:rFonts w:ascii="Times New Roman" w:hAnsi="Times New Roman" w:cs="Times New Roman"/>
          <w:b/>
          <w:sz w:val="21"/>
          <w:szCs w:val="21"/>
        </w:rPr>
      </w:pPr>
      <w:del w:id="728" w:author="Quality Control Editor" w:date="2016-02-18T09:03:00Z">
        <w:r>
          <w:rPr>
            <w:rFonts w:ascii="Times New Roman" w:hAnsi="Times New Roman" w:cs="Times New Roman"/>
            <w:b/>
            <w:sz w:val="18"/>
            <w:szCs w:val="18"/>
          </w:rPr>
          <w:delText>Fig.7</w:delText>
        </w:r>
      </w:del>
      <w:ins w:id="729" w:author="Quality Control Editor" w:date="2016-02-18T09:03:00Z">
        <w:r>
          <w:rPr>
            <w:rFonts w:ascii="Times New Roman" w:hAnsi="Times New Roman" w:cs="Times New Roman"/>
            <w:b/>
            <w:sz w:val="18"/>
            <w:szCs w:val="18"/>
          </w:rPr>
          <w:t>Fig. 7</w:t>
        </w:r>
      </w:ins>
      <w:r>
        <w:rPr>
          <w:rFonts w:ascii="Times New Roman" w:hAnsi="Times New Roman" w:cs="Times New Roman"/>
          <w:b/>
          <w:sz w:val="18"/>
          <w:szCs w:val="18"/>
        </w:rPr>
        <w:t xml:space="preserve"> </w:t>
      </w:r>
      <w:r>
        <w:rPr>
          <w:rFonts w:ascii="Times New Roman" w:hAnsi="Times New Roman" w:cs="Times New Roman"/>
          <w:sz w:val="18"/>
          <w:szCs w:val="18"/>
        </w:rPr>
        <w:t>Illustration of seismic performance-cost curve of pipeline structures</w:t>
      </w:r>
    </w:p>
    <w:p>
      <w:pPr>
        <w:ind w:firstLineChars="200" w:firstLine="420"/>
        <w:rPr>
          <w:rFonts w:ascii="Times New Roman" w:hAnsi="Times New Roman" w:cs="Times New Roman"/>
          <w:sz w:val="21"/>
          <w:szCs w:val="21"/>
        </w:rPr>
      </w:pPr>
      <w:bookmarkStart w:id="730" w:name="OLE_LINK218"/>
      <w:bookmarkStart w:id="731" w:name="OLE_LINK219"/>
      <w:r>
        <w:rPr>
          <w:rFonts w:ascii="Times New Roman" w:hAnsi="Times New Roman" w:cs="Times New Roman"/>
          <w:sz w:val="21"/>
          <w:szCs w:val="21"/>
        </w:rPr>
        <w:t xml:space="preserve">Factors affecting the seismic reliability of </w:t>
      </w:r>
      <w:ins w:id="732" w:author="Editor" w:date="2016-02-11T10:09:00Z">
        <w:r>
          <w:rPr>
            <w:rFonts w:ascii="Times New Roman" w:hAnsi="Times New Roman" w:cs="Times New Roman"/>
            <w:sz w:val="21"/>
            <w:szCs w:val="21"/>
          </w:rPr>
          <w:t xml:space="preserve">a </w:t>
        </w:r>
      </w:ins>
      <w:r>
        <w:rPr>
          <w:rFonts w:ascii="Times New Roman" w:hAnsi="Times New Roman" w:cs="Times New Roman"/>
          <w:sz w:val="21"/>
          <w:szCs w:val="21"/>
        </w:rPr>
        <w:t xml:space="preserve">pipeline may hold various </w:t>
      </w:r>
      <w:del w:id="733" w:author="Editor" w:date="2016-02-11T10:09:00Z">
        <w:r>
          <w:rPr>
            <w:rFonts w:ascii="Times New Roman" w:hAnsi="Times New Roman" w:cs="Times New Roman"/>
            <w:sz w:val="21"/>
            <w:szCs w:val="21"/>
          </w:rPr>
          <w:delText>options</w:delText>
        </w:r>
      </w:del>
      <w:ins w:id="734" w:author="Editor" w:date="2016-02-11T10:09:00Z">
        <w:r>
          <w:rPr>
            <w:rFonts w:ascii="Times New Roman" w:hAnsi="Times New Roman" w:cs="Times New Roman"/>
            <w:sz w:val="21"/>
            <w:szCs w:val="21"/>
          </w:rPr>
          <w:t>values</w:t>
        </w:r>
      </w:ins>
      <w:r>
        <w:rPr>
          <w:rFonts w:ascii="Times New Roman" w:hAnsi="Times New Roman" w:cs="Times New Roman"/>
          <w:sz w:val="21"/>
          <w:szCs w:val="21"/>
        </w:rPr>
        <w:t xml:space="preserve">, </w:t>
      </w:r>
      <w:del w:id="735" w:author="Editor" w:date="2016-02-11T10:09:00Z">
        <w:r>
          <w:rPr>
            <w:rFonts w:ascii="Times New Roman" w:hAnsi="Times New Roman" w:cs="Times New Roman"/>
            <w:sz w:val="21"/>
            <w:szCs w:val="21"/>
          </w:rPr>
          <w:delText xml:space="preserve">which </w:delText>
        </w:r>
      </w:del>
      <w:r>
        <w:rPr>
          <w:rFonts w:ascii="Times New Roman" w:hAnsi="Times New Roman" w:cs="Times New Roman"/>
          <w:sz w:val="21"/>
          <w:szCs w:val="21"/>
        </w:rPr>
        <w:t>result</w:t>
      </w:r>
      <w:ins w:id="736" w:author="Editor" w:date="2016-02-11T10:09:00Z">
        <w:r>
          <w:rPr>
            <w:rFonts w:ascii="Times New Roman" w:hAnsi="Times New Roman" w:cs="Times New Roman"/>
            <w:sz w:val="21"/>
            <w:szCs w:val="21"/>
          </w:rPr>
          <w:t>ing</w:t>
        </w:r>
      </w:ins>
      <w:r>
        <w:rPr>
          <w:rFonts w:ascii="Times New Roman" w:hAnsi="Times New Roman" w:cs="Times New Roman"/>
          <w:sz w:val="21"/>
          <w:szCs w:val="21"/>
        </w:rPr>
        <w:t xml:space="preserve"> in </w:t>
      </w:r>
      <w:ins w:id="737" w:author="Editor" w:date="2016-02-11T10:09:00Z">
        <w:r>
          <w:rPr>
            <w:rFonts w:ascii="Times New Roman" w:hAnsi="Times New Roman" w:cs="Times New Roman"/>
            <w:sz w:val="21"/>
            <w:szCs w:val="21"/>
          </w:rPr>
          <w:t xml:space="preserve">a </w:t>
        </w:r>
      </w:ins>
      <w:r>
        <w:rPr>
          <w:rFonts w:ascii="Times New Roman" w:hAnsi="Times New Roman" w:cs="Times New Roman"/>
          <w:sz w:val="21"/>
          <w:szCs w:val="21"/>
        </w:rPr>
        <w:t>vari</w:t>
      </w:r>
      <w:ins w:id="738" w:author="Editor" w:date="2016-02-11T10:09:00Z">
        <w:r>
          <w:rPr>
            <w:rFonts w:ascii="Times New Roman" w:hAnsi="Times New Roman" w:cs="Times New Roman"/>
            <w:sz w:val="21"/>
            <w:szCs w:val="21"/>
          </w:rPr>
          <w:t>ation</w:t>
        </w:r>
      </w:ins>
      <w:del w:id="739" w:author="Editor" w:date="2016-02-11T10:09:00Z">
        <w:r>
          <w:rPr>
            <w:rFonts w:ascii="Times New Roman" w:hAnsi="Times New Roman" w:cs="Times New Roman"/>
            <w:sz w:val="21"/>
            <w:szCs w:val="21"/>
          </w:rPr>
          <w:delText>eties</w:delText>
        </w:r>
      </w:del>
      <w:r>
        <w:rPr>
          <w:rFonts w:ascii="Times New Roman" w:hAnsi="Times New Roman" w:cs="Times New Roman"/>
          <w:sz w:val="21"/>
          <w:szCs w:val="21"/>
        </w:rPr>
        <w:t xml:space="preserve"> of </w:t>
      </w:r>
      <w:ins w:id="740" w:author="Editor" w:date="2016-02-11T10:09:00Z">
        <w:r>
          <w:rPr>
            <w:rFonts w:ascii="Times New Roman" w:hAnsi="Times New Roman" w:cs="Times New Roman"/>
            <w:sz w:val="21"/>
            <w:szCs w:val="21"/>
          </w:rPr>
          <w:t xml:space="preserve">the </w:t>
        </w:r>
      </w:ins>
      <w:r>
        <w:rPr>
          <w:rFonts w:ascii="Times New Roman" w:hAnsi="Times New Roman" w:cs="Times New Roman"/>
          <w:sz w:val="21"/>
          <w:szCs w:val="21"/>
        </w:rPr>
        <w:t>reliabilit</w:t>
      </w:r>
      <w:ins w:id="741" w:author="Editor" w:date="2016-02-11T10:09:00Z">
        <w:r>
          <w:rPr>
            <w:rFonts w:ascii="Times New Roman" w:hAnsi="Times New Roman" w:cs="Times New Roman"/>
            <w:sz w:val="21"/>
            <w:szCs w:val="21"/>
          </w:rPr>
          <w:t>y</w:t>
        </w:r>
      </w:ins>
      <w:del w:id="742" w:author="Editor" w:date="2016-02-11T10:09:00Z">
        <w:r>
          <w:rPr>
            <w:rFonts w:ascii="Times New Roman" w:hAnsi="Times New Roman" w:cs="Times New Roman"/>
            <w:sz w:val="21"/>
            <w:szCs w:val="21"/>
          </w:rPr>
          <w:delText>ies</w:delText>
        </w:r>
      </w:del>
      <w:r>
        <w:rPr>
          <w:rFonts w:ascii="Times New Roman" w:hAnsi="Times New Roman" w:cs="Times New Roman"/>
          <w:sz w:val="21"/>
          <w:szCs w:val="21"/>
        </w:rPr>
        <w:t xml:space="preserve">. </w:t>
      </w:r>
      <w:ins w:id="743" w:author="Editor" w:date="2016-02-11T10:09:00Z">
        <w:r>
          <w:rPr>
            <w:rFonts w:ascii="Times New Roman" w:hAnsi="Times New Roman" w:cs="Times New Roman"/>
            <w:sz w:val="21"/>
            <w:szCs w:val="21"/>
          </w:rPr>
          <w:t xml:space="preserve">The </w:t>
        </w:r>
      </w:ins>
      <w:del w:id="744" w:author="Editor" w:date="2016-02-11T10:09:00Z">
        <w:r>
          <w:rPr>
            <w:rFonts w:ascii="Times New Roman" w:hAnsi="Times New Roman" w:cs="Times New Roman"/>
            <w:sz w:val="21"/>
            <w:szCs w:val="21"/>
          </w:rPr>
          <w:delText>C</w:delText>
        </w:r>
      </w:del>
      <w:ins w:id="745" w:author="Editor" w:date="2016-02-11T10:09:00Z">
        <w:r>
          <w:rPr>
            <w:rFonts w:ascii="Times New Roman" w:hAnsi="Times New Roman" w:cs="Times New Roman"/>
            <w:sz w:val="21"/>
            <w:szCs w:val="21"/>
          </w:rPr>
          <w:t>c</w:t>
        </w:r>
      </w:ins>
      <w:r>
        <w:rPr>
          <w:rFonts w:ascii="Times New Roman" w:hAnsi="Times New Roman" w:cs="Times New Roman"/>
          <w:sz w:val="21"/>
          <w:szCs w:val="21"/>
        </w:rPr>
        <w:t xml:space="preserve">osts and reliabilities of those alternative options produce the seismic PC curve of the pipeline. When implemented in seismic design, </w:t>
      </w:r>
      <w:ins w:id="746" w:author="Editor" w:date="2016-02-11T10:09:00Z">
        <w:r>
          <w:rPr>
            <w:rFonts w:ascii="Times New Roman" w:hAnsi="Times New Roman" w:cs="Times New Roman"/>
            <w:sz w:val="21"/>
            <w:szCs w:val="21"/>
          </w:rPr>
          <w:t xml:space="preserve">the </w:t>
        </w:r>
      </w:ins>
      <w:r>
        <w:rPr>
          <w:rFonts w:ascii="Times New Roman" w:hAnsi="Times New Roman" w:cs="Times New Roman"/>
          <w:sz w:val="21"/>
          <w:szCs w:val="21"/>
        </w:rPr>
        <w:t xml:space="preserve">PC curves of pipelines always consist of discrete points rather than a continuous curve due to the limited options </w:t>
      </w:r>
      <w:del w:id="747" w:author="Editor" w:date="2016-02-11T10:09:00Z">
        <w:r>
          <w:rPr>
            <w:rFonts w:ascii="Times New Roman" w:hAnsi="Times New Roman" w:cs="Times New Roman"/>
            <w:sz w:val="21"/>
            <w:szCs w:val="21"/>
          </w:rPr>
          <w:delText xml:space="preserve">of </w:delText>
        </w:r>
      </w:del>
      <w:ins w:id="748" w:author="Editor" w:date="2016-02-11T10:09:00Z">
        <w:r>
          <w:rPr>
            <w:rFonts w:ascii="Times New Roman" w:hAnsi="Times New Roman" w:cs="Times New Roman"/>
            <w:sz w:val="21"/>
            <w:szCs w:val="21"/>
          </w:rPr>
          <w:t xml:space="preserve">for </w:t>
        </w:r>
      </w:ins>
      <w:r>
        <w:rPr>
          <w:rFonts w:ascii="Times New Roman" w:hAnsi="Times New Roman" w:cs="Times New Roman"/>
          <w:sz w:val="21"/>
          <w:szCs w:val="21"/>
        </w:rPr>
        <w:t xml:space="preserve">pipe materials, joints and other factors. </w:t>
      </w:r>
    </w:p>
    <w:p>
      <w:pPr>
        <w:ind w:firstLineChars="200" w:firstLine="420"/>
        <w:rPr>
          <w:rFonts w:ascii="Times New Roman" w:hAnsi="Times New Roman" w:cs="Times New Roman"/>
          <w:sz w:val="21"/>
          <w:szCs w:val="21"/>
        </w:rPr>
      </w:pPr>
      <w:del w:id="749" w:author="Editor" w:date="2016-02-11T10:09:00Z">
        <w:r>
          <w:rPr>
            <w:rFonts w:ascii="Times New Roman" w:hAnsi="Times New Roman" w:cs="Times New Roman"/>
            <w:sz w:val="21"/>
            <w:szCs w:val="21"/>
          </w:rPr>
          <w:delText>According to the author’s knowledge, the</w:delText>
        </w:r>
      </w:del>
      <w:ins w:id="750" w:author="Editor" w:date="2016-02-11T10:09:00Z">
        <w:r>
          <w:rPr>
            <w:rFonts w:ascii="Times New Roman" w:hAnsi="Times New Roman" w:cs="Times New Roman"/>
            <w:sz w:val="21"/>
            <w:szCs w:val="21"/>
          </w:rPr>
          <w:t>A</w:t>
        </w:r>
      </w:ins>
      <w:r>
        <w:rPr>
          <w:rFonts w:ascii="Times New Roman" w:hAnsi="Times New Roman" w:cs="Times New Roman"/>
          <w:sz w:val="21"/>
          <w:szCs w:val="21"/>
        </w:rPr>
        <w:t xml:space="preserve"> ductile iron pipeline (DIP) with rubber joints is currently widely used in China. Fig. </w:t>
      </w:r>
      <w:r>
        <w:rPr>
          <w:rFonts w:ascii="Times New Roman" w:hAnsi="Times New Roman" w:cs="Times New Roman"/>
          <w:color w:val="0000FF"/>
          <w:sz w:val="21"/>
          <w:szCs w:val="21"/>
        </w:rPr>
        <w:t>8</w:t>
      </w:r>
      <w:r>
        <w:rPr>
          <w:rFonts w:ascii="Times New Roman" w:hAnsi="Times New Roman" w:cs="Times New Roman"/>
          <w:sz w:val="21"/>
          <w:szCs w:val="21"/>
        </w:rPr>
        <w:t xml:space="preserve"> presents the seismic performance-cost curves of a DN500 DIP with rubber joints buried in site condition type III (140&lt;</w:t>
      </w:r>
      <w:r>
        <w:rPr>
          <w:rFonts w:ascii="Times New Roman" w:hAnsi="Times New Roman" w:cs="Times New Roman"/>
          <w:i/>
          <w:sz w:val="21"/>
          <w:szCs w:val="21"/>
        </w:rPr>
        <w:t>Vs</w:t>
      </w:r>
      <w:r>
        <w:rPr>
          <w:rFonts w:ascii="Times New Roman" w:hAnsi="Times New Roman" w:cs="Times New Roman"/>
          <w:sz w:val="21"/>
          <w:szCs w:val="21"/>
          <w:vertAlign w:val="subscript"/>
        </w:rPr>
        <w:t>20</w:t>
      </w:r>
      <w:r>
        <w:rPr>
          <w:rFonts w:ascii="Times New Roman" w:hAnsi="Times New Roman" w:cs="Times New Roman" w:hint="eastAsia"/>
          <w:sz w:val="21"/>
          <w:szCs w:val="21"/>
        </w:rPr>
        <w:t>≤</w:t>
      </w:r>
      <w:r>
        <w:rPr>
          <w:rFonts w:ascii="Times New Roman" w:hAnsi="Times New Roman" w:cs="Times New Roman" w:hint="eastAsia"/>
          <w:sz w:val="21"/>
          <w:szCs w:val="21"/>
        </w:rPr>
        <w:t>2</w:t>
      </w:r>
      <w:del w:id="751" w:author="Quality Control Editor" w:date="2016-02-18T09:03:00Z">
        <w:r>
          <w:rPr>
            <w:rFonts w:ascii="Times New Roman" w:hAnsi="Times New Roman" w:cs="Times New Roman" w:hint="eastAsia"/>
            <w:sz w:val="21"/>
            <w:szCs w:val="21"/>
          </w:rPr>
          <w:delText>50m/</w:delText>
        </w:r>
      </w:del>
      <w:ins w:id="752" w:author="Quality Control Editor" w:date="2016-02-18T09:03:00Z">
        <w:r>
          <w:rPr>
            <w:rFonts w:ascii="Times New Roman" w:hAnsi="Times New Roman" w:cs="Times New Roman"/>
            <w:sz w:val="21"/>
            <w:szCs w:val="21"/>
          </w:rPr>
          <w:t>50 m/</w:t>
        </w:r>
      </w:ins>
      <w:r>
        <w:rPr>
          <w:rFonts w:ascii="Times New Roman" w:hAnsi="Times New Roman" w:cs="Times New Roman" w:hint="eastAsia"/>
          <w:sz w:val="21"/>
          <w:szCs w:val="21"/>
        </w:rPr>
        <w:t>s)</w:t>
      </w:r>
      <w:ins w:id="753" w:author="Editor" w:date="2016-02-11T10:10:00Z">
        <w:r>
          <w:rPr>
            <w:rFonts w:ascii="Times New Roman" w:hAnsi="Times New Roman" w:cs="Times New Roman"/>
            <w:sz w:val="21"/>
            <w:szCs w:val="21"/>
          </w:rPr>
          <w:t>.</w:t>
        </w:r>
      </w:ins>
      <w:del w:id="754" w:author="Editor" w:date="2016-02-11T10:10:00Z">
        <w:r>
          <w:rPr>
            <w:rFonts w:ascii="Times New Roman" w:hAnsi="Times New Roman" w:cs="Times New Roman"/>
            <w:sz w:val="21"/>
            <w:szCs w:val="21"/>
          </w:rPr>
          <w:delText>,</w:delText>
        </w:r>
      </w:del>
      <w:r>
        <w:rPr>
          <w:rFonts w:ascii="Times New Roman" w:hAnsi="Times New Roman" w:cs="Times New Roman"/>
          <w:sz w:val="21"/>
          <w:szCs w:val="21"/>
        </w:rPr>
        <w:t xml:space="preserve"> </w:t>
      </w:r>
      <w:del w:id="755" w:author="Editor" w:date="2016-02-11T10:10:00Z">
        <w:r>
          <w:rPr>
            <w:rFonts w:ascii="Times New Roman" w:hAnsi="Times New Roman" w:cs="Times New Roman"/>
            <w:sz w:val="21"/>
            <w:szCs w:val="21"/>
          </w:rPr>
          <w:delText>d</w:delText>
        </w:r>
      </w:del>
      <w:ins w:id="756" w:author="Editor" w:date="2016-02-11T10:10:00Z">
        <w:r>
          <w:rPr>
            <w:rFonts w:ascii="Times New Roman" w:hAnsi="Times New Roman" w:cs="Times New Roman"/>
            <w:sz w:val="21"/>
            <w:szCs w:val="21"/>
          </w:rPr>
          <w:t>D</w:t>
        </w:r>
      </w:ins>
      <w:r>
        <w:rPr>
          <w:rFonts w:ascii="Times New Roman" w:hAnsi="Times New Roman" w:cs="Times New Roman"/>
          <w:sz w:val="21"/>
          <w:szCs w:val="21"/>
        </w:rPr>
        <w:t>ifferent curves correspond to pipeline responses to different fortified seismic intensities in the Chinese seismic design code for water supply system</w:t>
      </w:r>
      <w:ins w:id="757" w:author="Editor" w:date="2016-02-11T10:10:00Z">
        <w:r>
          <w:rPr>
            <w:rFonts w:ascii="Times New Roman" w:hAnsi="Times New Roman" w:cs="Times New Roman"/>
            <w:sz w:val="21"/>
            <w:szCs w:val="21"/>
          </w:rPr>
          <w:t>s</w:t>
        </w:r>
      </w:ins>
      <w:r>
        <w:rPr>
          <w:rFonts w:ascii="Times New Roman" w:hAnsi="Times New Roman" w:cs="Times New Roman"/>
          <w:sz w:val="21"/>
          <w:szCs w:val="21"/>
        </w:rPr>
        <w:t xml:space="preserve">. The corresponding peak ground accelerations (PGAs) of Chinese seismic intensities (SIs) </w:t>
      </w:r>
      <w:bookmarkStart w:id="758" w:name="OLE_LINK16"/>
      <w:bookmarkStart w:id="759" w:name="OLE_LINK26"/>
      <w:r>
        <w:rPr>
          <w:rFonts w:ascii="Times New Roman" w:hAnsi="Times New Roman" w:cs="Times New Roman"/>
          <w:sz w:val="21"/>
          <w:szCs w:val="21"/>
        </w:rPr>
        <w:t>VII, VIII and IX</w:t>
      </w:r>
      <w:bookmarkEnd w:id="758"/>
      <w:bookmarkEnd w:id="759"/>
      <w:r>
        <w:rPr>
          <w:rFonts w:ascii="Times New Roman" w:hAnsi="Times New Roman" w:cs="Times New Roman"/>
          <w:sz w:val="21"/>
          <w:szCs w:val="21"/>
        </w:rPr>
        <w:t xml:space="preserve"> are 0</w:t>
      </w:r>
      <w:del w:id="760" w:author="Quality Control Editor" w:date="2016-02-18T09:03:00Z">
        <w:r>
          <w:rPr>
            <w:rFonts w:ascii="Times New Roman" w:hAnsi="Times New Roman" w:cs="Times New Roman"/>
            <w:sz w:val="21"/>
            <w:szCs w:val="21"/>
          </w:rPr>
          <w:delText>.1g,</w:delText>
        </w:r>
      </w:del>
      <w:ins w:id="761" w:author="Quality Control Editor" w:date="2016-02-18T09:03:00Z">
        <w:r>
          <w:rPr>
            <w:rFonts w:ascii="Times New Roman" w:hAnsi="Times New Roman" w:cs="Times New Roman"/>
            <w:sz w:val="21"/>
            <w:szCs w:val="21"/>
          </w:rPr>
          <w:t>.1 g,</w:t>
        </w:r>
      </w:ins>
      <w:r>
        <w:rPr>
          <w:rFonts w:ascii="Times New Roman" w:hAnsi="Times New Roman" w:cs="Times New Roman"/>
          <w:sz w:val="21"/>
          <w:szCs w:val="21"/>
        </w:rPr>
        <w:t xml:space="preserve"> 0</w:t>
      </w:r>
      <w:del w:id="762" w:author="Quality Control Editor" w:date="2016-02-18T09:03:00Z">
        <w:r>
          <w:rPr>
            <w:rFonts w:ascii="Times New Roman" w:hAnsi="Times New Roman" w:cs="Times New Roman"/>
            <w:sz w:val="21"/>
            <w:szCs w:val="21"/>
          </w:rPr>
          <w:delText xml:space="preserve">.2g </w:delText>
        </w:r>
      </w:del>
      <w:ins w:id="763" w:author="Quality Control Editor" w:date="2016-02-18T09:03:00Z">
        <w:r>
          <w:rPr>
            <w:rFonts w:ascii="Times New Roman" w:hAnsi="Times New Roman" w:cs="Times New Roman"/>
            <w:sz w:val="21"/>
            <w:szCs w:val="21"/>
          </w:rPr>
          <w:t xml:space="preserve">.2 g </w:t>
        </w:r>
      </w:ins>
      <w:r>
        <w:rPr>
          <w:rFonts w:ascii="Times New Roman" w:hAnsi="Times New Roman" w:cs="Times New Roman"/>
          <w:sz w:val="21"/>
          <w:szCs w:val="21"/>
        </w:rPr>
        <w:t>and 0.4</w:t>
      </w:r>
      <w:del w:id="764" w:author="Quality Control Editor" w:date="2016-02-18T09:03:00Z">
        <w:r>
          <w:rPr>
            <w:rFonts w:ascii="Times New Roman" w:hAnsi="Times New Roman" w:cs="Times New Roman"/>
            <w:sz w:val="21"/>
            <w:szCs w:val="21"/>
          </w:rPr>
          <w:delText>g respectively</w:delText>
        </w:r>
      </w:del>
      <w:ins w:id="765" w:author="Quality Control Editor" w:date="2016-02-18T09:03:00Z">
        <w:r>
          <w:rPr>
            <w:rFonts w:ascii="Times New Roman" w:hAnsi="Times New Roman" w:cs="Times New Roman"/>
            <w:sz w:val="21"/>
            <w:szCs w:val="21"/>
          </w:rPr>
          <w:t>g, respectively</w:t>
        </w:r>
      </w:ins>
      <w:r>
        <w:rPr>
          <w:rFonts w:ascii="Times New Roman" w:hAnsi="Times New Roman" w:cs="Times New Roman"/>
          <w:sz w:val="21"/>
          <w:szCs w:val="21"/>
        </w:rPr>
        <w:t>. In the seismic response analysis of buried pipelines, DIPs with rubber joints are usually categorized as segmented pipeline</w:t>
      </w:r>
      <w:ins w:id="766" w:author="Editor" w:date="2016-02-11T10:10:00Z">
        <w:r>
          <w:rPr>
            <w:rFonts w:ascii="Times New Roman" w:hAnsi="Times New Roman" w:cs="Times New Roman"/>
            <w:sz w:val="21"/>
            <w:szCs w:val="21"/>
          </w:rPr>
          <w:t>s</w:t>
        </w:r>
      </w:ins>
      <w:r>
        <w:rPr>
          <w:rFonts w:ascii="Times New Roman" w:hAnsi="Times New Roman" w:cs="Times New Roman"/>
          <w:sz w:val="21"/>
          <w:szCs w:val="21"/>
        </w:rPr>
        <w:t xml:space="preserve"> </w:t>
      </w:r>
      <w:bookmarkStart w:id="767" w:name="OLE_LINK193"/>
      <w:bookmarkStart w:id="768" w:name="OLE_LINK194"/>
      <w:r>
        <w:rPr>
          <w:rFonts w:ascii="Times New Roman" w:hAnsi="Times New Roman" w:cs="Times New Roman"/>
          <w:color w:val="000000" w:themeColor="text1"/>
          <w:sz w:val="21"/>
          <w:szCs w:val="21"/>
        </w:rPr>
        <w:t>(</w:t>
      </w:r>
      <w:r>
        <w:rPr>
          <w:rFonts w:ascii="Times New Roman" w:hAnsi="Times New Roman" w:cs="Times New Roman"/>
          <w:color w:val="000000" w:themeColor="text1"/>
          <w:kern w:val="0"/>
          <w:sz w:val="21"/>
          <w:szCs w:val="21"/>
        </w:rPr>
        <w:t xml:space="preserve">O’Rourke and Liu </w:t>
      </w:r>
      <w:r>
        <w:rPr>
          <w:rFonts w:ascii="Times New Roman" w:hAnsi="Times New Roman" w:cs="Times New Roman"/>
          <w:color w:val="0000FF"/>
          <w:kern w:val="0"/>
          <w:sz w:val="21"/>
          <w:szCs w:val="21"/>
        </w:rPr>
        <w:t>2012</w:t>
      </w:r>
      <w:r>
        <w:rPr>
          <w:rFonts w:ascii="Times New Roman" w:hAnsi="Times New Roman" w:cs="Times New Roman"/>
          <w:color w:val="000000" w:themeColor="text1"/>
          <w:sz w:val="21"/>
          <w:szCs w:val="21"/>
        </w:rPr>
        <w:t>)</w:t>
      </w:r>
      <w:bookmarkEnd w:id="767"/>
      <w:bookmarkEnd w:id="768"/>
      <w:r>
        <w:rPr>
          <w:rFonts w:ascii="Times New Roman" w:hAnsi="Times New Roman" w:cs="Times New Roman"/>
          <w:sz w:val="21"/>
          <w:szCs w:val="21"/>
        </w:rPr>
        <w:t xml:space="preserve">, </w:t>
      </w:r>
      <w:ins w:id="769" w:author="Editor" w:date="2016-02-11T10:10:00Z">
        <w:r>
          <w:rPr>
            <w:rFonts w:ascii="Times New Roman" w:hAnsi="Times New Roman" w:cs="Times New Roman"/>
            <w:sz w:val="21"/>
            <w:szCs w:val="21"/>
          </w:rPr>
          <w:t xml:space="preserve">with </w:t>
        </w:r>
      </w:ins>
      <w:r>
        <w:rPr>
          <w:rFonts w:ascii="Times New Roman" w:hAnsi="Times New Roman" w:cs="Times New Roman"/>
          <w:sz w:val="21"/>
          <w:szCs w:val="21"/>
        </w:rPr>
        <w:t>seismic damage</w:t>
      </w:r>
      <w:del w:id="770" w:author="Editor" w:date="2016-02-11T10:10:00Z">
        <w:r>
          <w:rPr>
            <w:rFonts w:ascii="Times New Roman" w:hAnsi="Times New Roman" w:cs="Times New Roman"/>
            <w:sz w:val="21"/>
            <w:szCs w:val="21"/>
          </w:rPr>
          <w:delText>s of which</w:delText>
        </w:r>
      </w:del>
      <w:r>
        <w:rPr>
          <w:rFonts w:ascii="Times New Roman" w:hAnsi="Times New Roman" w:cs="Times New Roman"/>
          <w:sz w:val="21"/>
          <w:szCs w:val="21"/>
        </w:rPr>
        <w:t xml:space="preserve"> frequently occur</w:t>
      </w:r>
      <w:ins w:id="771" w:author="Editor" w:date="2016-02-11T10:10:00Z">
        <w:r>
          <w:rPr>
            <w:rFonts w:ascii="Times New Roman" w:hAnsi="Times New Roman" w:cs="Times New Roman"/>
            <w:sz w:val="21"/>
            <w:szCs w:val="21"/>
          </w:rPr>
          <w:t>ring</w:t>
        </w:r>
      </w:ins>
      <w:del w:id="772" w:author="Editor" w:date="2016-02-11T10:10:00Z">
        <w:r>
          <w:rPr>
            <w:rFonts w:ascii="Times New Roman" w:hAnsi="Times New Roman" w:cs="Times New Roman"/>
            <w:sz w:val="21"/>
            <w:szCs w:val="21"/>
          </w:rPr>
          <w:delText>s</w:delText>
        </w:r>
      </w:del>
      <w:r>
        <w:rPr>
          <w:rFonts w:ascii="Times New Roman" w:hAnsi="Times New Roman" w:cs="Times New Roman"/>
          <w:sz w:val="21"/>
          <w:szCs w:val="21"/>
        </w:rPr>
        <w:t xml:space="preserve"> at joints, tees and elbows. The diameter and thickness of the DN500 DIP </w:t>
      </w:r>
      <w:del w:id="773" w:author="Editor" w:date="2016-02-11T10:10:00Z">
        <w:r>
          <w:rPr>
            <w:rFonts w:ascii="Times New Roman" w:hAnsi="Times New Roman" w:cs="Times New Roman"/>
            <w:sz w:val="21"/>
            <w:szCs w:val="21"/>
          </w:rPr>
          <w:delText xml:space="preserve">is </w:delText>
        </w:r>
      </w:del>
      <w:ins w:id="774" w:author="Editor" w:date="2016-02-11T10:10:00Z">
        <w:r>
          <w:rPr>
            <w:rFonts w:ascii="Times New Roman" w:hAnsi="Times New Roman" w:cs="Times New Roman"/>
            <w:sz w:val="21"/>
            <w:szCs w:val="21"/>
          </w:rPr>
          <w:t xml:space="preserve">are </w:t>
        </w:r>
      </w:ins>
      <w:r>
        <w:rPr>
          <w:rFonts w:ascii="Times New Roman" w:hAnsi="Times New Roman" w:cs="Times New Roman"/>
          <w:sz w:val="21"/>
          <w:szCs w:val="21"/>
        </w:rPr>
        <w:t>528</w:t>
      </w:r>
      <w:ins w:id="775" w:author="Editor" w:date="2016-02-11T10:10:00Z">
        <w:r>
          <w:rPr>
            <w:rFonts w:ascii="Times New Roman" w:hAnsi="Times New Roman" w:cs="Times New Roman"/>
            <w:sz w:val="21"/>
            <w:szCs w:val="21"/>
          </w:rPr>
          <w:t xml:space="preserve"> </w:t>
        </w:r>
      </w:ins>
      <w:r>
        <w:rPr>
          <w:rFonts w:ascii="Times New Roman" w:hAnsi="Times New Roman" w:cs="Times New Roman"/>
          <w:sz w:val="21"/>
          <w:szCs w:val="21"/>
        </w:rPr>
        <w:t>mm and 14.2</w:t>
      </w:r>
      <w:ins w:id="776" w:author="Editor" w:date="2016-02-11T10:10:00Z">
        <w:r>
          <w:rPr>
            <w:rFonts w:ascii="Times New Roman" w:hAnsi="Times New Roman" w:cs="Times New Roman"/>
            <w:sz w:val="21"/>
            <w:szCs w:val="21"/>
          </w:rPr>
          <w:t xml:space="preserve"> </w:t>
        </w:r>
      </w:ins>
      <w:r>
        <w:rPr>
          <w:rFonts w:ascii="Times New Roman" w:hAnsi="Times New Roman" w:cs="Times New Roman"/>
          <w:sz w:val="21"/>
          <w:szCs w:val="21"/>
        </w:rPr>
        <w:t>m</w:t>
      </w:r>
      <w:del w:id="777" w:author="Quality Control Editor" w:date="2016-02-18T09:03:00Z">
        <w:r>
          <w:rPr>
            <w:rFonts w:ascii="Times New Roman" w:hAnsi="Times New Roman" w:cs="Times New Roman"/>
            <w:sz w:val="21"/>
            <w:szCs w:val="21"/>
          </w:rPr>
          <w:delText>m respectively</w:delText>
        </w:r>
      </w:del>
      <w:ins w:id="778" w:author="Quality Control Editor" w:date="2016-02-18T09:03:00Z">
        <w:r>
          <w:rPr>
            <w:rFonts w:ascii="Times New Roman" w:hAnsi="Times New Roman" w:cs="Times New Roman"/>
            <w:sz w:val="21"/>
            <w:szCs w:val="21"/>
          </w:rPr>
          <w:t>m, respectively</w:t>
        </w:r>
      </w:ins>
      <w:r>
        <w:rPr>
          <w:rFonts w:ascii="Times New Roman" w:hAnsi="Times New Roman" w:cs="Times New Roman"/>
          <w:sz w:val="21"/>
          <w:szCs w:val="21"/>
        </w:rPr>
        <w:t xml:space="preserve">, </w:t>
      </w:r>
      <w:ins w:id="779" w:author="Editor" w:date="2016-02-11T10:11:00Z">
        <w:r>
          <w:rPr>
            <w:rFonts w:ascii="Times New Roman" w:hAnsi="Times New Roman" w:cs="Times New Roman"/>
            <w:sz w:val="21"/>
            <w:szCs w:val="21"/>
          </w:rPr>
          <w:t xml:space="preserve">and </w:t>
        </w:r>
      </w:ins>
      <w:r>
        <w:rPr>
          <w:rFonts w:ascii="Times New Roman" w:hAnsi="Times New Roman" w:cs="Times New Roman"/>
          <w:sz w:val="21"/>
          <w:szCs w:val="21"/>
        </w:rPr>
        <w:t xml:space="preserve">the standard segment length of </w:t>
      </w:r>
      <w:ins w:id="780" w:author="Editor" w:date="2016-02-11T10:11:00Z">
        <w:r>
          <w:rPr>
            <w:rFonts w:ascii="Times New Roman" w:hAnsi="Times New Roman" w:cs="Times New Roman"/>
            <w:sz w:val="21"/>
            <w:szCs w:val="21"/>
          </w:rPr>
          <w:t xml:space="preserve">the </w:t>
        </w:r>
      </w:ins>
      <w:r>
        <w:rPr>
          <w:rFonts w:ascii="Times New Roman" w:hAnsi="Times New Roman" w:cs="Times New Roman"/>
          <w:sz w:val="21"/>
          <w:szCs w:val="21"/>
        </w:rPr>
        <w:t>DIP is 6.0</w:t>
      </w:r>
      <w:ins w:id="781" w:author="Editor" w:date="2016-02-11T10:11:00Z">
        <w:r>
          <w:rPr>
            <w:rFonts w:ascii="Times New Roman" w:hAnsi="Times New Roman" w:cs="Times New Roman"/>
            <w:sz w:val="21"/>
            <w:szCs w:val="21"/>
          </w:rPr>
          <w:t xml:space="preserve"> </w:t>
        </w:r>
      </w:ins>
      <w:r>
        <w:rPr>
          <w:rFonts w:ascii="Times New Roman" w:hAnsi="Times New Roman" w:cs="Times New Roman"/>
          <w:sz w:val="21"/>
          <w:szCs w:val="21"/>
        </w:rPr>
        <w:t xml:space="preserve">m. The maximum joint movement response to SIs </w:t>
      </w:r>
      <w:r>
        <w:rPr>
          <w:rFonts w:ascii="Times New Roman" w:hAnsi="Times New Roman" w:cs="Times New Roman"/>
          <w:kern w:val="0"/>
          <w:sz w:val="21"/>
          <w:szCs w:val="21"/>
        </w:rPr>
        <w:t>VII, VIII and IX</w:t>
      </w:r>
      <w:r>
        <w:rPr>
          <w:rFonts w:ascii="Times New Roman" w:hAnsi="Times New Roman" w:cs="Times New Roman"/>
          <w:sz w:val="21"/>
          <w:szCs w:val="21"/>
        </w:rPr>
        <w:t xml:space="preserve"> of the DIP are calculated by </w:t>
      </w:r>
      <w:ins w:id="782" w:author="Editor" w:date="2016-02-11T10:11:00Z">
        <w:r>
          <w:rPr>
            <w:rFonts w:ascii="Times New Roman" w:hAnsi="Times New Roman" w:cs="Times New Roman"/>
            <w:sz w:val="21"/>
            <w:szCs w:val="21"/>
          </w:rPr>
          <w:t xml:space="preserve">the </w:t>
        </w:r>
      </w:ins>
      <w:r>
        <w:rPr>
          <w:rFonts w:ascii="Times New Roman" w:hAnsi="Times New Roman" w:cs="Times New Roman"/>
          <w:sz w:val="21"/>
          <w:szCs w:val="21"/>
        </w:rPr>
        <w:t xml:space="preserve">ground strain caused by seismic wave </w:t>
      </w:r>
      <w:r>
        <w:rPr>
          <w:rFonts w:ascii="Times New Roman" w:hAnsi="Times New Roman" w:cs="Times New Roman"/>
          <w:sz w:val="21"/>
          <w:szCs w:val="21"/>
        </w:rPr>
        <w:lastRenderedPageBreak/>
        <w:t xml:space="preserve">propagation and the length of </w:t>
      </w:r>
      <w:ins w:id="783" w:author="Editor" w:date="2016-02-11T10:11: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 segment. </w:t>
      </w:r>
      <w:ins w:id="784" w:author="Editor" w:date="2016-02-11T10:11:00Z">
        <w:r>
          <w:rPr>
            <w:rFonts w:ascii="Times New Roman" w:hAnsi="Times New Roman" w:cs="Times New Roman"/>
            <w:sz w:val="21"/>
            <w:szCs w:val="21"/>
          </w:rPr>
          <w:t xml:space="preserve">For an </w:t>
        </w:r>
      </w:ins>
      <w:del w:id="785" w:author="Editor" w:date="2016-02-11T10:11:00Z">
        <w:r>
          <w:rPr>
            <w:rFonts w:ascii="Times New Roman" w:hAnsi="Times New Roman" w:cs="Times New Roman"/>
            <w:sz w:val="21"/>
            <w:szCs w:val="21"/>
          </w:rPr>
          <w:delText>I</w:delText>
        </w:r>
      </w:del>
      <w:ins w:id="786" w:author="Editor" w:date="2016-02-11T10:11:00Z">
        <w:r>
          <w:rPr>
            <w:rFonts w:ascii="Times New Roman" w:hAnsi="Times New Roman" w:cs="Times New Roman"/>
            <w:sz w:val="21"/>
            <w:szCs w:val="21"/>
          </w:rPr>
          <w:t>i</w:t>
        </w:r>
      </w:ins>
      <w:r>
        <w:rPr>
          <w:rFonts w:ascii="Times New Roman" w:hAnsi="Times New Roman" w:cs="Times New Roman"/>
          <w:sz w:val="21"/>
          <w:szCs w:val="21"/>
        </w:rPr>
        <w:t xml:space="preserve">ntroduction </w:t>
      </w:r>
      <w:del w:id="787" w:author="Editor" w:date="2016-02-11T10:11:00Z">
        <w:r>
          <w:rPr>
            <w:rFonts w:ascii="Times New Roman" w:hAnsi="Times New Roman" w:cs="Times New Roman"/>
            <w:sz w:val="21"/>
            <w:szCs w:val="21"/>
          </w:rPr>
          <w:delText>of</w:delText>
        </w:r>
      </w:del>
      <w:ins w:id="788" w:author="Editor" w:date="2016-02-11T10:11:00Z">
        <w:r>
          <w:rPr>
            <w:rFonts w:ascii="Times New Roman" w:hAnsi="Times New Roman" w:cs="Times New Roman"/>
            <w:sz w:val="21"/>
            <w:szCs w:val="21"/>
          </w:rPr>
          <w:t>to the</w:t>
        </w:r>
      </w:ins>
      <w:r>
        <w:rPr>
          <w:rFonts w:ascii="Times New Roman" w:hAnsi="Times New Roman" w:cs="Times New Roman"/>
          <w:sz w:val="21"/>
          <w:szCs w:val="21"/>
        </w:rPr>
        <w:t xml:space="preserve"> seismic response analysis of buried pipelines</w:t>
      </w:r>
      <w:ins w:id="789" w:author="Editor" w:date="2016-02-11T10:11:00Z">
        <w:r>
          <w:rPr>
            <w:rFonts w:ascii="Times New Roman" w:hAnsi="Times New Roman" w:cs="Times New Roman"/>
            <w:sz w:val="21"/>
            <w:szCs w:val="21"/>
          </w:rPr>
          <w:t>,</w:t>
        </w:r>
      </w:ins>
      <w:r>
        <w:rPr>
          <w:rFonts w:ascii="Times New Roman" w:hAnsi="Times New Roman" w:cs="Times New Roman"/>
          <w:sz w:val="21"/>
          <w:szCs w:val="21"/>
        </w:rPr>
        <w:t xml:space="preserve"> see </w:t>
      </w:r>
      <w:r>
        <w:rPr>
          <w:rFonts w:ascii="Times New Roman" w:hAnsi="Times New Roman" w:cs="Times New Roman"/>
          <w:color w:val="000000" w:themeColor="text1"/>
          <w:kern w:val="0"/>
          <w:sz w:val="21"/>
          <w:szCs w:val="21"/>
        </w:rPr>
        <w:t>O’Rourke and Liu (</w:t>
      </w:r>
      <w:r>
        <w:rPr>
          <w:rFonts w:ascii="Times New Roman" w:hAnsi="Times New Roman" w:cs="Times New Roman"/>
          <w:color w:val="0000FF"/>
          <w:kern w:val="0"/>
          <w:sz w:val="21"/>
          <w:szCs w:val="21"/>
        </w:rPr>
        <w:t>2012</w:t>
      </w:r>
      <w:r>
        <w:rPr>
          <w:rFonts w:ascii="Times New Roman" w:hAnsi="Times New Roman" w:cs="Times New Roman"/>
          <w:color w:val="000000" w:themeColor="text1"/>
          <w:kern w:val="0"/>
          <w:sz w:val="21"/>
          <w:szCs w:val="21"/>
        </w:rPr>
        <w:t xml:space="preserve">), </w:t>
      </w:r>
      <w:bookmarkStart w:id="790" w:name="OLE_LINK195"/>
      <w:bookmarkStart w:id="791" w:name="OLE_LINK196"/>
      <w:r>
        <w:rPr>
          <w:rFonts w:ascii="Times New Roman" w:hAnsi="Times New Roman" w:cs="Times New Roman"/>
          <w:color w:val="000000" w:themeColor="text1"/>
          <w:kern w:val="0"/>
          <w:sz w:val="21"/>
          <w:szCs w:val="21"/>
        </w:rPr>
        <w:t>Li (</w:t>
      </w:r>
      <w:r>
        <w:rPr>
          <w:rFonts w:ascii="Times New Roman" w:hAnsi="Times New Roman" w:cs="Times New Roman"/>
          <w:color w:val="0000FF"/>
          <w:kern w:val="0"/>
          <w:sz w:val="21"/>
          <w:szCs w:val="21"/>
        </w:rPr>
        <w:t>2005</w:t>
      </w:r>
      <w:r>
        <w:rPr>
          <w:rFonts w:ascii="Times New Roman" w:hAnsi="Times New Roman" w:cs="Times New Roman"/>
          <w:color w:val="000000" w:themeColor="text1"/>
          <w:kern w:val="0"/>
          <w:sz w:val="21"/>
          <w:szCs w:val="21"/>
        </w:rPr>
        <w:t>)</w:t>
      </w:r>
      <w:bookmarkEnd w:id="790"/>
      <w:bookmarkEnd w:id="791"/>
      <w:r>
        <w:rPr>
          <w:rFonts w:ascii="Times New Roman" w:hAnsi="Times New Roman" w:cs="Times New Roman"/>
          <w:color w:val="000000" w:themeColor="text1"/>
          <w:sz w:val="21"/>
          <w:szCs w:val="21"/>
        </w:rPr>
        <w:t>. According to tensile test data of DIP rubber joints, the mean value and standard deviation of the allowable movement of DIP rubber joints are 5.59</w:t>
      </w:r>
      <w:ins w:id="792" w:author="Editor" w:date="2016-02-11T10:11:00Z">
        <w:r>
          <w:rPr>
            <w:rFonts w:ascii="Times New Roman" w:hAnsi="Times New Roman" w:cs="Times New Roman"/>
            <w:color w:val="000000" w:themeColor="text1"/>
            <w:sz w:val="21"/>
            <w:szCs w:val="21"/>
          </w:rPr>
          <w:t xml:space="preserve"> </w:t>
        </w:r>
      </w:ins>
      <w:r>
        <w:rPr>
          <w:rFonts w:ascii="Times New Roman" w:hAnsi="Times New Roman" w:cs="Times New Roman"/>
          <w:color w:val="000000" w:themeColor="text1"/>
          <w:sz w:val="21"/>
          <w:szCs w:val="21"/>
        </w:rPr>
        <w:t>mm and 0.76</w:t>
      </w:r>
      <w:ins w:id="793" w:author="Editor" w:date="2016-02-11T10:11:00Z">
        <w:r>
          <w:rPr>
            <w:rFonts w:ascii="Times New Roman" w:hAnsi="Times New Roman" w:cs="Times New Roman"/>
            <w:color w:val="000000" w:themeColor="text1"/>
            <w:sz w:val="21"/>
            <w:szCs w:val="21"/>
          </w:rPr>
          <w:t xml:space="preserve"> </w:t>
        </w:r>
      </w:ins>
      <w:r>
        <w:rPr>
          <w:rFonts w:ascii="Times New Roman" w:hAnsi="Times New Roman" w:cs="Times New Roman"/>
          <w:color w:val="000000" w:themeColor="text1"/>
          <w:sz w:val="21"/>
          <w:szCs w:val="21"/>
        </w:rPr>
        <w:t>mm</w:t>
      </w:r>
      <w:ins w:id="794" w:author="Editor" w:date="2016-02-11T10:11:00Z">
        <w:r>
          <w:rPr>
            <w:rFonts w:ascii="Times New Roman" w:hAnsi="Times New Roman" w:cs="Times New Roman"/>
            <w:color w:val="000000" w:themeColor="text1"/>
            <w:sz w:val="21"/>
            <w:szCs w:val="21"/>
          </w:rPr>
          <w:t>,</w:t>
        </w:r>
      </w:ins>
      <w:r>
        <w:rPr>
          <w:rFonts w:ascii="Times New Roman" w:hAnsi="Times New Roman" w:cs="Times New Roman"/>
          <w:color w:val="000000" w:themeColor="text1"/>
          <w:sz w:val="21"/>
          <w:szCs w:val="21"/>
        </w:rPr>
        <w:t xml:space="preserve"> respectively (</w:t>
      </w:r>
      <w:r>
        <w:rPr>
          <w:rFonts w:ascii="Times New Roman" w:hAnsi="Times New Roman" w:cs="Times New Roman"/>
          <w:color w:val="000000" w:themeColor="text1"/>
          <w:kern w:val="0"/>
          <w:sz w:val="21"/>
          <w:szCs w:val="21"/>
        </w:rPr>
        <w:t xml:space="preserve">Li </w:t>
      </w:r>
      <w:r>
        <w:rPr>
          <w:rFonts w:ascii="Times New Roman" w:hAnsi="Times New Roman" w:cs="Times New Roman"/>
          <w:color w:val="0000FF"/>
          <w:kern w:val="0"/>
          <w:sz w:val="21"/>
          <w:szCs w:val="21"/>
        </w:rPr>
        <w:t>2005</w:t>
      </w:r>
      <w:r>
        <w:rPr>
          <w:rFonts w:ascii="Times New Roman" w:hAnsi="Times New Roman" w:cs="Times New Roman"/>
          <w:color w:val="000000" w:themeColor="text1"/>
          <w:kern w:val="0"/>
          <w:sz w:val="21"/>
          <w:szCs w:val="21"/>
        </w:rPr>
        <w:t>)</w:t>
      </w:r>
      <w:r>
        <w:rPr>
          <w:rFonts w:ascii="Times New Roman" w:hAnsi="Times New Roman" w:cs="Times New Roman"/>
          <w:color w:val="000000" w:themeColor="text1"/>
          <w:sz w:val="21"/>
          <w:szCs w:val="21"/>
        </w:rPr>
        <w:t xml:space="preserve">. These </w:t>
      </w:r>
      <w:r>
        <w:rPr>
          <w:rFonts w:ascii="Times New Roman" w:hAnsi="Times New Roman" w:cs="Times New Roman"/>
          <w:sz w:val="21"/>
          <w:szCs w:val="21"/>
        </w:rPr>
        <w:t xml:space="preserve">allowable values are treated as </w:t>
      </w:r>
      <w:ins w:id="795" w:author="Editor" w:date="2016-02-11T10:11:00Z">
        <w:r>
          <w:rPr>
            <w:rFonts w:ascii="Times New Roman" w:hAnsi="Times New Roman" w:cs="Times New Roman"/>
            <w:sz w:val="21"/>
            <w:szCs w:val="21"/>
          </w:rPr>
          <w:t xml:space="preserve">the </w:t>
        </w:r>
      </w:ins>
      <w:r>
        <w:rPr>
          <w:rFonts w:ascii="Times New Roman" w:hAnsi="Times New Roman" w:cs="Times New Roman"/>
          <w:sz w:val="21"/>
          <w:szCs w:val="21"/>
        </w:rPr>
        <w:t>reference seismic capacity of the DIP (</w:t>
      </w:r>
      <w:r>
        <w:rPr>
          <w:rFonts w:ascii="Times New Roman" w:hAnsi="Times New Roman" w:cs="Times New Roman"/>
          <w:i/>
          <w:sz w:val="21"/>
          <w:szCs w:val="21"/>
        </w:rPr>
        <w:t>C</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i/>
          <w:sz w:val="21"/>
          <w:szCs w:val="21"/>
        </w:rPr>
        <w:t xml:space="preserve"> φ</w:t>
      </w:r>
      <w:r>
        <w:rPr>
          <w:rFonts w:ascii="Times New Roman" w:hAnsi="Times New Roman" w:cs="Times New Roman"/>
          <w:sz w:val="21"/>
          <w:szCs w:val="21"/>
          <w:vertAlign w:val="subscript"/>
        </w:rPr>
        <w:t>1</w:t>
      </w:r>
      <w:r>
        <w:rPr>
          <w:rFonts w:ascii="Times New Roman" w:hAnsi="Times New Roman" w:cs="Times New Roman"/>
          <w:sz w:val="21"/>
          <w:szCs w:val="21"/>
        </w:rPr>
        <w:t xml:space="preserve">; </w:t>
      </w:r>
      <w:r>
        <w:rPr>
          <w:rFonts w:ascii="Times New Roman" w:hAnsi="Times New Roman" w:cs="Times New Roman"/>
          <w:i/>
          <w:sz w:val="21"/>
          <w:szCs w:val="21"/>
        </w:rPr>
        <w:t>φ</w:t>
      </w:r>
      <w:r>
        <w:rPr>
          <w:rFonts w:ascii="Times New Roman" w:hAnsi="Times New Roman" w:cs="Times New Roman"/>
          <w:sz w:val="21"/>
          <w:szCs w:val="21"/>
          <w:vertAlign w:val="subscript"/>
        </w:rPr>
        <w:t>1</w:t>
      </w:r>
      <w:r>
        <w:rPr>
          <w:rFonts w:ascii="Times New Roman" w:hAnsi="Times New Roman" w:cs="Times New Roman"/>
          <w:sz w:val="21"/>
          <w:szCs w:val="21"/>
        </w:rPr>
        <w:t>=1.0). If we assume</w:t>
      </w:r>
      <w:ins w:id="796" w:author="Editor" w:date="2016-02-11T10:12:00Z">
        <w:r>
          <w:rPr>
            <w:rFonts w:ascii="Times New Roman" w:hAnsi="Times New Roman" w:cs="Times New Roman"/>
            <w:sz w:val="21"/>
            <w:szCs w:val="21"/>
          </w:rPr>
          <w:t xml:space="preserve"> that</w:t>
        </w:r>
      </w:ins>
      <w:r>
        <w:rPr>
          <w:rFonts w:ascii="Times New Roman" w:hAnsi="Times New Roman" w:cs="Times New Roman"/>
          <w:sz w:val="21"/>
          <w:szCs w:val="21"/>
        </w:rPr>
        <w:t xml:space="preserve"> the allowable movement of the DIP joint increases to 1.4, 1.7, 2.0 and 2.2 times </w:t>
      </w:r>
      <w:del w:id="797" w:author="Editor" w:date="2016-02-11T10:12:00Z">
        <w:r>
          <w:rPr>
            <w:rFonts w:ascii="Times New Roman" w:hAnsi="Times New Roman" w:cs="Times New Roman"/>
            <w:sz w:val="21"/>
            <w:szCs w:val="21"/>
          </w:rPr>
          <w:delText xml:space="preserve">of </w:delText>
        </w:r>
      </w:del>
      <w:r>
        <w:rPr>
          <w:rFonts w:ascii="Times New Roman" w:hAnsi="Times New Roman" w:cs="Times New Roman"/>
          <w:sz w:val="21"/>
          <w:szCs w:val="21"/>
        </w:rPr>
        <w:t xml:space="preserve">the reference capacity by special countermeasures of earthquake-resistant joints, </w:t>
      </w:r>
      <w:del w:id="798" w:author="Editor" w:date="2016-02-11T10:12:00Z">
        <w:r>
          <w:rPr>
            <w:rFonts w:ascii="Times New Roman" w:hAnsi="Times New Roman" w:cs="Times New Roman"/>
            <w:sz w:val="21"/>
            <w:szCs w:val="21"/>
          </w:rPr>
          <w:delText xml:space="preserve">and </w:delText>
        </w:r>
      </w:del>
      <w:r>
        <w:rPr>
          <w:rFonts w:ascii="Times New Roman" w:hAnsi="Times New Roman" w:cs="Times New Roman"/>
          <w:sz w:val="21"/>
          <w:szCs w:val="21"/>
        </w:rPr>
        <w:t>the corresponding cost adjustment coefficients are 1.4, 1.8, 2.2 and 2.6</w:t>
      </w:r>
      <w:ins w:id="799" w:author="Editor" w:date="2016-02-11T10:12:00Z">
        <w:r>
          <w:rPr>
            <w:rFonts w:ascii="Times New Roman" w:hAnsi="Times New Roman" w:cs="Times New Roman"/>
            <w:sz w:val="21"/>
            <w:szCs w:val="21"/>
          </w:rPr>
          <w:t>,</w:t>
        </w:r>
      </w:ins>
      <w:r>
        <w:rPr>
          <w:rFonts w:ascii="Times New Roman" w:hAnsi="Times New Roman" w:cs="Times New Roman"/>
          <w:sz w:val="21"/>
          <w:szCs w:val="21"/>
        </w:rPr>
        <w:t xml:space="preserve"> respectively. Then, </w:t>
      </w:r>
      <w:ins w:id="800" w:author="Editor" w:date="2016-02-11T10:12:00Z">
        <w:r>
          <w:rPr>
            <w:rFonts w:ascii="Times New Roman" w:hAnsi="Times New Roman" w:cs="Times New Roman"/>
            <w:sz w:val="21"/>
            <w:szCs w:val="21"/>
          </w:rPr>
          <w:t xml:space="preserve">the </w:t>
        </w:r>
      </w:ins>
      <w:r>
        <w:rPr>
          <w:rFonts w:ascii="Times New Roman" w:hAnsi="Times New Roman" w:cs="Times New Roman"/>
          <w:sz w:val="21"/>
          <w:szCs w:val="21"/>
        </w:rPr>
        <w:t>seismic reliabilities of DIP joints with different allowable movements under different SIs can be calculated according to structural reliability theory</w:t>
      </w:r>
      <w:r>
        <w:rPr>
          <w:rFonts w:ascii="Times New Roman" w:hAnsi="Times New Roman" w:cs="Times New Roman"/>
          <w:color w:val="FF0000"/>
          <w:sz w:val="21"/>
          <w:szCs w:val="21"/>
        </w:rPr>
        <w:t xml:space="preserve"> </w:t>
      </w:r>
      <w:r>
        <w:rPr>
          <w:rFonts w:ascii="Times New Roman" w:hAnsi="Times New Roman" w:cs="Times New Roman"/>
          <w:sz w:val="21"/>
          <w:szCs w:val="21"/>
        </w:rPr>
        <w:t>(</w:t>
      </w:r>
      <w:r>
        <w:rPr>
          <w:rFonts w:ascii="Times New Roman" w:hAnsi="Times New Roman" w:cs="Times New Roman"/>
          <w:kern w:val="0"/>
          <w:sz w:val="21"/>
          <w:szCs w:val="21"/>
        </w:rPr>
        <w:t xml:space="preserve">Ditlevsen and Madsen </w:t>
      </w:r>
      <w:r>
        <w:rPr>
          <w:rFonts w:ascii="Times New Roman" w:hAnsi="Times New Roman" w:cs="Times New Roman"/>
          <w:color w:val="0000FF"/>
          <w:kern w:val="0"/>
          <w:sz w:val="21"/>
          <w:szCs w:val="21"/>
        </w:rPr>
        <w:t>1996</w:t>
      </w:r>
      <w:r>
        <w:rPr>
          <w:rFonts w:ascii="Times New Roman" w:hAnsi="Times New Roman" w:cs="Times New Roman"/>
          <w:kern w:val="0"/>
          <w:sz w:val="21"/>
          <w:szCs w:val="21"/>
        </w:rPr>
        <w:t xml:space="preserve">; Li </w:t>
      </w:r>
      <w:r>
        <w:rPr>
          <w:rFonts w:ascii="Times New Roman" w:hAnsi="Times New Roman" w:cs="Times New Roman"/>
          <w:color w:val="0000FF"/>
          <w:kern w:val="0"/>
          <w:sz w:val="21"/>
          <w:szCs w:val="21"/>
        </w:rPr>
        <w:t>2005</w:t>
      </w:r>
      <w:r>
        <w:rPr>
          <w:rFonts w:ascii="Times New Roman" w:hAnsi="Times New Roman" w:cs="Times New Roman"/>
          <w:kern w:val="0"/>
          <w:sz w:val="21"/>
          <w:szCs w:val="21"/>
        </w:rPr>
        <w:t>)</w:t>
      </w:r>
      <w:ins w:id="801" w:author="Editor" w:date="2016-02-11T10:12:00Z">
        <w:r>
          <w:rPr>
            <w:rFonts w:ascii="Times New Roman" w:hAnsi="Times New Roman" w:cs="Times New Roman"/>
            <w:sz w:val="21"/>
            <w:szCs w:val="21"/>
          </w:rPr>
          <w:t>.</w:t>
        </w:r>
      </w:ins>
      <w:del w:id="802" w:author="Editor" w:date="2016-02-11T10:12:00Z">
        <w:r>
          <w:rPr>
            <w:rFonts w:ascii="Times New Roman" w:hAnsi="Times New Roman" w:cs="Times New Roman"/>
            <w:sz w:val="21"/>
            <w:szCs w:val="21"/>
          </w:rPr>
          <w:delText>,</w:delText>
        </w:r>
      </w:del>
      <w:r>
        <w:rPr>
          <w:rFonts w:ascii="Times New Roman" w:hAnsi="Times New Roman" w:cs="Times New Roman"/>
          <w:sz w:val="21"/>
          <w:szCs w:val="21"/>
        </w:rPr>
        <w:t xml:space="preserve"> </w:t>
      </w:r>
      <w:ins w:id="803" w:author="Editor" w:date="2016-02-11T10:12:00Z">
        <w:r>
          <w:rPr>
            <w:rFonts w:ascii="Times New Roman" w:hAnsi="Times New Roman" w:cs="Times New Roman"/>
            <w:sz w:val="21"/>
            <w:szCs w:val="21"/>
          </w:rPr>
          <w:t xml:space="preserve">The </w:t>
        </w:r>
      </w:ins>
      <w:r>
        <w:rPr>
          <w:rFonts w:ascii="Times New Roman" w:hAnsi="Times New Roman" w:cs="Times New Roman"/>
          <w:sz w:val="21"/>
          <w:szCs w:val="21"/>
        </w:rPr>
        <w:t xml:space="preserve">relationships between </w:t>
      </w:r>
      <w:ins w:id="804" w:author="Editor" w:date="2016-02-11T10:12: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reliabilities and cost adjustment coefficients </w:t>
      </w:r>
      <w:del w:id="805" w:author="Editor" w:date="2016-02-11T10:12:00Z">
        <w:r>
          <w:rPr>
            <w:rFonts w:ascii="Times New Roman" w:hAnsi="Times New Roman" w:cs="Times New Roman"/>
            <w:sz w:val="21"/>
            <w:szCs w:val="21"/>
          </w:rPr>
          <w:delText xml:space="preserve">were </w:delText>
        </w:r>
      </w:del>
      <w:ins w:id="806" w:author="Editor" w:date="2016-02-11T10:12:00Z">
        <w:r>
          <w:rPr>
            <w:rFonts w:ascii="Times New Roman" w:hAnsi="Times New Roman" w:cs="Times New Roman"/>
            <w:sz w:val="21"/>
            <w:szCs w:val="21"/>
          </w:rPr>
          <w:t xml:space="preserve">are </w:t>
        </w:r>
      </w:ins>
      <w:r>
        <w:rPr>
          <w:rFonts w:ascii="Times New Roman" w:hAnsi="Times New Roman" w:cs="Times New Roman"/>
          <w:sz w:val="21"/>
          <w:szCs w:val="21"/>
        </w:rPr>
        <w:t xml:space="preserve">shown in Fig. </w:t>
      </w:r>
      <w:r>
        <w:rPr>
          <w:rFonts w:ascii="Times New Roman" w:hAnsi="Times New Roman" w:cs="Times New Roman"/>
          <w:color w:val="0000FF"/>
          <w:sz w:val="21"/>
          <w:szCs w:val="21"/>
        </w:rPr>
        <w:t>8</w:t>
      </w:r>
      <w:r>
        <w:rPr>
          <w:rFonts w:ascii="Times New Roman" w:hAnsi="Times New Roman" w:cs="Times New Roman"/>
          <w:sz w:val="21"/>
          <w:szCs w:val="21"/>
        </w:rPr>
        <w:t xml:space="preserve">. The reliability of </w:t>
      </w:r>
      <w:ins w:id="807" w:author="Editor" w:date="2016-02-11T10:12:00Z">
        <w:r>
          <w:rPr>
            <w:rFonts w:ascii="Times New Roman" w:hAnsi="Times New Roman" w:cs="Times New Roman"/>
            <w:sz w:val="21"/>
            <w:szCs w:val="21"/>
          </w:rPr>
          <w:t xml:space="preserve">the </w:t>
        </w:r>
      </w:ins>
      <w:r>
        <w:rPr>
          <w:rFonts w:ascii="Times New Roman" w:hAnsi="Times New Roman" w:cs="Times New Roman"/>
          <w:sz w:val="21"/>
          <w:szCs w:val="21"/>
        </w:rPr>
        <w:t xml:space="preserve">reference seismic capacity has reached 1.0 in the curve of SI VII, </w:t>
      </w:r>
      <w:del w:id="808" w:author="Editor" w:date="2016-02-11T10:12:00Z">
        <w:r>
          <w:rPr>
            <w:rFonts w:ascii="Times New Roman" w:hAnsi="Times New Roman" w:cs="Times New Roman"/>
            <w:sz w:val="21"/>
            <w:szCs w:val="21"/>
          </w:rPr>
          <w:delText xml:space="preserve">there </w:delText>
        </w:r>
      </w:del>
      <w:ins w:id="809" w:author="Editor" w:date="2016-02-11T10:12:00Z">
        <w:r>
          <w:rPr>
            <w:rFonts w:ascii="Times New Roman" w:hAnsi="Times New Roman" w:cs="Times New Roman"/>
            <w:sz w:val="21"/>
            <w:szCs w:val="21"/>
          </w:rPr>
          <w:t xml:space="preserve">so it </w:t>
        </w:r>
      </w:ins>
      <w:r>
        <w:rPr>
          <w:rFonts w:ascii="Times New Roman" w:hAnsi="Times New Roman" w:cs="Times New Roman"/>
          <w:sz w:val="21"/>
          <w:szCs w:val="21"/>
        </w:rPr>
        <w:t>is not necessary to improve the seismic resistance capacities of</w:t>
      </w:r>
      <w:ins w:id="810" w:author="Editor" w:date="2016-02-11T10:12:00Z">
        <w:r>
          <w:rPr>
            <w:rFonts w:ascii="Times New Roman" w:hAnsi="Times New Roman" w:cs="Times New Roman"/>
            <w:sz w:val="21"/>
            <w:szCs w:val="21"/>
          </w:rPr>
          <w:t xml:space="preserve"> the</w:t>
        </w:r>
      </w:ins>
      <w:r>
        <w:rPr>
          <w:rFonts w:ascii="Times New Roman" w:hAnsi="Times New Roman" w:cs="Times New Roman"/>
          <w:sz w:val="21"/>
          <w:szCs w:val="21"/>
        </w:rPr>
        <w:t xml:space="preserve"> DIP joints. On the curve of SI IX, the reliability of </w:t>
      </w:r>
      <w:ins w:id="811" w:author="Editor" w:date="2016-02-11T10:12:00Z">
        <w:r>
          <w:rPr>
            <w:rFonts w:ascii="Times New Roman" w:hAnsi="Times New Roman" w:cs="Times New Roman"/>
            <w:sz w:val="21"/>
            <w:szCs w:val="21"/>
          </w:rPr>
          <w:t xml:space="preserve">the </w:t>
        </w:r>
      </w:ins>
      <w:r>
        <w:rPr>
          <w:rFonts w:ascii="Times New Roman" w:hAnsi="Times New Roman" w:cs="Times New Roman"/>
          <w:sz w:val="21"/>
          <w:szCs w:val="21"/>
        </w:rPr>
        <w:t xml:space="preserve">reference seismic capacity is 0.237. When applying </w:t>
      </w:r>
      <w:ins w:id="812" w:author="Editor" w:date="2016-02-11T10:13:00Z">
        <w:r>
          <w:rPr>
            <w:rFonts w:ascii="Times New Roman" w:hAnsi="Times New Roman" w:cs="Times New Roman"/>
            <w:sz w:val="21"/>
            <w:szCs w:val="21"/>
          </w:rPr>
          <w:t xml:space="preserve">the </w:t>
        </w:r>
      </w:ins>
      <w:r>
        <w:rPr>
          <w:rFonts w:ascii="Times New Roman" w:hAnsi="Times New Roman" w:cs="Times New Roman"/>
          <w:sz w:val="21"/>
          <w:szCs w:val="21"/>
        </w:rPr>
        <w:t xml:space="preserve">special countermeasures of earthquake-resistant joints, the reliability of </w:t>
      </w:r>
      <w:ins w:id="813" w:author="Editor" w:date="2016-02-11T10:13:00Z">
        <w:r>
          <w:rPr>
            <w:rFonts w:ascii="Times New Roman" w:hAnsi="Times New Roman" w:cs="Times New Roman"/>
            <w:sz w:val="21"/>
            <w:szCs w:val="21"/>
          </w:rPr>
          <w:t xml:space="preserve">the </w:t>
        </w:r>
      </w:ins>
      <w:r>
        <w:rPr>
          <w:rFonts w:ascii="Times New Roman" w:hAnsi="Times New Roman" w:cs="Times New Roman"/>
          <w:sz w:val="21"/>
          <w:szCs w:val="21"/>
        </w:rPr>
        <w:t xml:space="preserve">DIP increases dramatically, </w:t>
      </w:r>
      <w:ins w:id="814" w:author="Editor" w:date="2016-02-11T10:13:00Z">
        <w:r>
          <w:rPr>
            <w:rFonts w:ascii="Times New Roman" w:hAnsi="Times New Roman" w:cs="Times New Roman"/>
            <w:sz w:val="21"/>
            <w:szCs w:val="21"/>
          </w:rPr>
          <w:t xml:space="preserve">and </w:t>
        </w:r>
      </w:ins>
      <w:r>
        <w:rPr>
          <w:rFonts w:ascii="Times New Roman" w:hAnsi="Times New Roman" w:cs="Times New Roman"/>
          <w:sz w:val="21"/>
          <w:szCs w:val="21"/>
        </w:rPr>
        <w:t>the slope of the curve decreases gradually.</w:t>
      </w:r>
    </w:p>
    <w:bookmarkEnd w:id="730"/>
    <w:bookmarkEnd w:id="731"/>
    <w:p>
      <w:pPr>
        <w:adjustRightInd w:val="0"/>
        <w:snapToGrid w:val="0"/>
        <w:jc w:val="center"/>
        <w:rPr>
          <w:rFonts w:ascii="Times New Roman" w:hAnsi="Times New Roman" w:cs="Times New Roman"/>
          <w:sz w:val="21"/>
          <w:szCs w:val="21"/>
        </w:rPr>
      </w:pPr>
      <w:r>
        <w:object w:dxaOrig="4128" w:dyaOrig="2821">
          <v:shape id="_x0000_i1030" type="#_x0000_t75" style="width:248.65pt;height:171.4pt" o:ole="">
            <v:imagedata r:id="rId20" o:title="" croptop="-967f"/>
          </v:shape>
          <o:OLEObject Type="Embed" ProgID="Origin50.Graph" ShapeID="_x0000_i1030" DrawAspect="Content" ObjectID="_1517292099" r:id="rId21"/>
        </w:object>
      </w:r>
    </w:p>
    <w:p>
      <w:pPr>
        <w:adjustRightInd w:val="0"/>
        <w:snapToGrid w:val="0"/>
        <w:jc w:val="center"/>
        <w:rPr>
          <w:rFonts w:ascii="Times New Roman" w:hAnsi="Times New Roman" w:cs="Times New Roman"/>
          <w:b/>
          <w:sz w:val="18"/>
          <w:szCs w:val="18"/>
        </w:rPr>
      </w:pPr>
      <w:del w:id="815" w:author="Quality Control Editor" w:date="2016-02-18T09:03:00Z">
        <w:r>
          <w:rPr>
            <w:rFonts w:ascii="Times New Roman" w:hAnsi="Times New Roman" w:cs="Times New Roman"/>
            <w:b/>
            <w:sz w:val="18"/>
            <w:szCs w:val="18"/>
          </w:rPr>
          <w:delText>Fig.8</w:delText>
        </w:r>
      </w:del>
      <w:ins w:id="816" w:author="Quality Control Editor" w:date="2016-02-18T09:03:00Z">
        <w:r>
          <w:rPr>
            <w:rFonts w:ascii="Times New Roman" w:hAnsi="Times New Roman" w:cs="Times New Roman"/>
            <w:b/>
            <w:sz w:val="18"/>
            <w:szCs w:val="18"/>
          </w:rPr>
          <w:t>Fig. 8</w:t>
        </w:r>
      </w:ins>
      <w:r>
        <w:rPr>
          <w:rFonts w:ascii="Times New Roman" w:hAnsi="Times New Roman" w:cs="Times New Roman"/>
          <w:b/>
          <w:sz w:val="18"/>
          <w:szCs w:val="18"/>
        </w:rPr>
        <w:t xml:space="preserve"> </w:t>
      </w:r>
      <w:r>
        <w:rPr>
          <w:rFonts w:ascii="Times New Roman" w:hAnsi="Times New Roman" w:cs="Times New Roman"/>
          <w:sz w:val="18"/>
          <w:szCs w:val="18"/>
        </w:rPr>
        <w:t>Seismic performance-cost curves of the ductile iron pipeline</w:t>
      </w:r>
    </w:p>
    <w:p>
      <w:pPr>
        <w:pStyle w:val="Heading1"/>
        <w:rPr>
          <w:b w:val="0"/>
        </w:rPr>
      </w:pPr>
      <w:r>
        <w:t>4 Optimal parameter assignments of design variables</w:t>
      </w:r>
    </w:p>
    <w:p>
      <w:pPr>
        <w:pStyle w:val="Heading2"/>
        <w:rPr>
          <w:rFonts w:eastAsia="SimHei"/>
          <w:b w:val="0"/>
        </w:rPr>
      </w:pPr>
      <w:r>
        <w:rPr>
          <w:rFonts w:eastAsia="SimHei"/>
        </w:rPr>
        <w:t xml:space="preserve">4.1 </w:t>
      </w:r>
      <w:del w:id="817" w:author="Editor" w:date="2016-02-11T10:13:00Z">
        <w:r>
          <w:rPr>
            <w:rFonts w:eastAsia="SimHei"/>
          </w:rPr>
          <w:delText>The s</w:delText>
        </w:r>
      </w:del>
      <w:ins w:id="818" w:author="Editor" w:date="2016-02-11T10:13:00Z">
        <w:r>
          <w:rPr>
            <w:rFonts w:eastAsia="SimHei"/>
          </w:rPr>
          <w:t>S</w:t>
        </w:r>
      </w:ins>
      <w:r>
        <w:rPr>
          <w:rFonts w:eastAsia="SimHei"/>
        </w:rPr>
        <w:t xml:space="preserve">eismic optimization design model </w:t>
      </w:r>
    </w:p>
    <w:p>
      <w:pPr>
        <w:rPr>
          <w:rFonts w:ascii="Times New Roman" w:hAnsi="Times New Roman" w:cs="Times New Roman"/>
          <w:sz w:val="21"/>
          <w:szCs w:val="21"/>
        </w:rPr>
      </w:pPr>
      <w:bookmarkStart w:id="819" w:name="OLE_LINK220"/>
      <w:bookmarkStart w:id="820" w:name="OLE_LINK221"/>
      <w:r>
        <w:rPr>
          <w:rFonts w:ascii="Times New Roman" w:hAnsi="Times New Roman" w:cs="Times New Roman"/>
          <w:sz w:val="21"/>
          <w:szCs w:val="21"/>
        </w:rPr>
        <w:t xml:space="preserve">Table </w:t>
      </w:r>
      <w:r>
        <w:rPr>
          <w:rFonts w:ascii="Times New Roman" w:hAnsi="Times New Roman" w:cs="Times New Roman"/>
          <w:color w:val="0000FF"/>
          <w:sz w:val="21"/>
          <w:szCs w:val="21"/>
        </w:rPr>
        <w:t>4</w:t>
      </w:r>
      <w:r>
        <w:rPr>
          <w:rFonts w:ascii="Times New Roman" w:hAnsi="Times New Roman" w:cs="Times New Roman"/>
          <w:sz w:val="21"/>
          <w:szCs w:val="21"/>
        </w:rPr>
        <w:t xml:space="preserve"> presents a comparison of existing optimization models for </w:t>
      </w:r>
      <w:ins w:id="821" w:author="Editor" w:date="2016-02-11T10:13: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design of </w:t>
      </w:r>
      <w:ins w:id="822" w:author="Editor" w:date="2016-02-11T10:13:00Z">
        <w:r>
          <w:rPr>
            <w:rFonts w:ascii="Times New Roman" w:hAnsi="Times New Roman" w:cs="Times New Roman"/>
            <w:sz w:val="21"/>
            <w:szCs w:val="21"/>
          </w:rPr>
          <w:t xml:space="preserve">a </w:t>
        </w:r>
      </w:ins>
      <w:r>
        <w:rPr>
          <w:rFonts w:ascii="Times New Roman" w:hAnsi="Times New Roman" w:cs="Times New Roman"/>
          <w:sz w:val="21"/>
          <w:szCs w:val="21"/>
        </w:rPr>
        <w:t xml:space="preserve">WDS network. </w:t>
      </w:r>
      <w:del w:id="823" w:author="Editor" w:date="2016-02-11T10:13:00Z">
        <w:r>
          <w:rPr>
            <w:rFonts w:ascii="Times New Roman" w:hAnsi="Times New Roman" w:cs="Times New Roman"/>
            <w:sz w:val="21"/>
            <w:szCs w:val="21"/>
          </w:rPr>
          <w:delText xml:space="preserve">Since </w:delText>
        </w:r>
      </w:del>
      <w:ins w:id="824" w:author="Editor" w:date="2016-02-11T10:13:00Z">
        <w:r>
          <w:rPr>
            <w:rFonts w:ascii="Times New Roman" w:hAnsi="Times New Roman" w:cs="Times New Roman"/>
            <w:sz w:val="21"/>
            <w:szCs w:val="21"/>
          </w:rPr>
          <w:t xml:space="preserve">Because the </w:t>
        </w:r>
      </w:ins>
      <w:r>
        <w:rPr>
          <w:rFonts w:ascii="Times New Roman" w:hAnsi="Times New Roman" w:cs="Times New Roman"/>
          <w:sz w:val="21"/>
          <w:szCs w:val="21"/>
        </w:rPr>
        <w:t xml:space="preserve">network topology and the seismic resistance requirement of pipe structures are design variables of the proposed seismic performance-based design model, the optimization model should </w:t>
      </w:r>
      <w:del w:id="825" w:author="Editor" w:date="2016-02-11T10:13:00Z">
        <w:r>
          <w:rPr>
            <w:rFonts w:ascii="Times New Roman" w:hAnsi="Times New Roman" w:cs="Times New Roman"/>
            <w:sz w:val="21"/>
            <w:szCs w:val="21"/>
          </w:rPr>
          <w:delText xml:space="preserve">also </w:delText>
        </w:r>
      </w:del>
      <w:r>
        <w:rPr>
          <w:rFonts w:ascii="Times New Roman" w:hAnsi="Times New Roman" w:cs="Times New Roman"/>
          <w:sz w:val="21"/>
          <w:szCs w:val="21"/>
        </w:rPr>
        <w:t xml:space="preserve">take these variables as decision variables. All of </w:t>
      </w:r>
      <w:del w:id="826" w:author="Editor" w:date="2016-02-11T10:14:00Z">
        <w:r>
          <w:rPr>
            <w:rFonts w:ascii="Times New Roman" w:hAnsi="Times New Roman" w:cs="Times New Roman"/>
            <w:sz w:val="21"/>
            <w:szCs w:val="21"/>
          </w:rPr>
          <w:delText xml:space="preserve">those </w:delText>
        </w:r>
      </w:del>
      <w:ins w:id="827" w:author="Editor" w:date="2016-02-11T10:14:00Z">
        <w:r>
          <w:rPr>
            <w:rFonts w:ascii="Times New Roman" w:hAnsi="Times New Roman" w:cs="Times New Roman"/>
            <w:sz w:val="21"/>
            <w:szCs w:val="21"/>
          </w:rPr>
          <w:t xml:space="preserve">the </w:t>
        </w:r>
      </w:ins>
      <w:r>
        <w:rPr>
          <w:rFonts w:ascii="Times New Roman" w:hAnsi="Times New Roman" w:cs="Times New Roman"/>
          <w:sz w:val="21"/>
          <w:szCs w:val="21"/>
        </w:rPr>
        <w:t>optimization models were conducted on the alternative network topology</w:t>
      </w:r>
      <w:ins w:id="828" w:author="Editor" w:date="2016-02-11T10:14:00Z">
        <w:r>
          <w:rPr>
            <w:rFonts w:ascii="Times New Roman" w:hAnsi="Times New Roman" w:cs="Times New Roman"/>
            <w:sz w:val="21"/>
            <w:szCs w:val="21"/>
          </w:rPr>
          <w:t>,</w:t>
        </w:r>
      </w:ins>
      <w:r>
        <w:rPr>
          <w:rFonts w:ascii="Times New Roman" w:hAnsi="Times New Roman" w:cs="Times New Roman"/>
          <w:sz w:val="21"/>
          <w:szCs w:val="21"/>
        </w:rPr>
        <w:t xml:space="preserve"> with possible pipeline routes predetermined by </w:t>
      </w:r>
      <w:ins w:id="829" w:author="Editor" w:date="2016-02-11T10:14:00Z">
        <w:r>
          <w:rPr>
            <w:rFonts w:ascii="Times New Roman" w:hAnsi="Times New Roman" w:cs="Times New Roman"/>
            <w:sz w:val="21"/>
            <w:szCs w:val="21"/>
          </w:rPr>
          <w:t xml:space="preserve">the </w:t>
        </w:r>
      </w:ins>
      <w:r>
        <w:rPr>
          <w:rFonts w:ascii="Times New Roman" w:hAnsi="Times New Roman" w:cs="Times New Roman"/>
          <w:sz w:val="21"/>
          <w:szCs w:val="21"/>
        </w:rPr>
        <w:t>project planning of water works. Therefore, the total number of pipelines may decrease but never increase as a result of such optimization.</w:t>
      </w:r>
    </w:p>
    <w:bookmarkEnd w:id="819"/>
    <w:bookmarkEnd w:id="820"/>
    <w:p>
      <w:pPr>
        <w:jc w:val="center"/>
        <w:rPr>
          <w:rFonts w:ascii="Times New Roman" w:hAnsi="Times New Roman" w:cs="Times New Roman"/>
          <w:sz w:val="21"/>
          <w:szCs w:val="21"/>
        </w:rPr>
      </w:pPr>
      <w:r>
        <w:rPr>
          <w:rFonts w:ascii="Times New Roman" w:hAnsi="Times New Roman" w:cs="Times New Roman"/>
          <w:b/>
          <w:sz w:val="18"/>
          <w:szCs w:val="18"/>
        </w:rPr>
        <w:t>Table 4</w:t>
      </w:r>
      <w:r>
        <w:rPr>
          <w:rFonts w:ascii="Times New Roman" w:hAnsi="Times New Roman" w:cs="Times New Roman"/>
          <w:sz w:val="21"/>
          <w:szCs w:val="21"/>
        </w:rPr>
        <w:t xml:space="preserve"> </w:t>
      </w:r>
      <w:r>
        <w:rPr>
          <w:rFonts w:ascii="Times New Roman" w:hAnsi="Times New Roman" w:cs="Times New Roman"/>
          <w:sz w:val="18"/>
          <w:szCs w:val="18"/>
        </w:rPr>
        <w:t>Comparison of seismic optimization design models</w:t>
      </w:r>
      <w:r>
        <w:rPr>
          <w:rFonts w:ascii="Times New Roman" w:hAnsi="Times New Roman" w:cs="Times New Roman"/>
          <w:sz w:val="21"/>
          <w:szCs w:val="21"/>
        </w:rPr>
        <w:t xml:space="preserve"> </w:t>
      </w:r>
    </w:p>
    <w:tbl>
      <w:tblPr>
        <w:tblStyle w:val="TableGrid"/>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CellMar>
          <w:top w:w="17" w:type="dxa"/>
          <w:left w:w="57" w:type="dxa"/>
          <w:bottom w:w="17" w:type="dxa"/>
          <w:right w:w="57" w:type="dxa"/>
        </w:tblCellMar>
        <w:tblLook w:val="04A0" w:firstRow="1" w:lastRow="0" w:firstColumn="1" w:lastColumn="0" w:noHBand="0" w:noVBand="1"/>
      </w:tblPr>
      <w:tblGrid>
        <w:gridCol w:w="1475"/>
        <w:gridCol w:w="1559"/>
        <w:gridCol w:w="2491"/>
        <w:gridCol w:w="3260"/>
      </w:tblGrid>
      <w:tr>
        <w:trPr>
          <w:jc w:val="center"/>
        </w:trPr>
        <w:tc>
          <w:tcPr>
            <w:tcW w:w="1475" w:type="dxa"/>
            <w:tcBorders>
              <w:top w:val="single" w:sz="8" w:space="0" w:color="auto"/>
              <w:bottom w:val="single" w:sz="2" w:space="0" w:color="auto"/>
            </w:tcBorders>
          </w:tcPr>
          <w:p>
            <w:pPr>
              <w:adjustRightInd w:val="0"/>
              <w:snapToGrid w:val="0"/>
              <w:jc w:val="left"/>
              <w:rPr>
                <w:rFonts w:ascii="Times New Roman" w:hAnsi="Times New Roman"/>
                <w:b/>
                <w:sz w:val="18"/>
                <w:szCs w:val="18"/>
              </w:rPr>
            </w:pPr>
            <w:r>
              <w:rPr>
                <w:rFonts w:ascii="Times New Roman" w:hAnsi="Times New Roman"/>
                <w:b/>
                <w:sz w:val="18"/>
                <w:szCs w:val="18"/>
              </w:rPr>
              <w:t>Model</w:t>
            </w:r>
          </w:p>
        </w:tc>
        <w:tc>
          <w:tcPr>
            <w:tcW w:w="1559" w:type="dxa"/>
            <w:tcBorders>
              <w:top w:val="single" w:sz="8" w:space="0" w:color="auto"/>
              <w:bottom w:val="single" w:sz="2" w:space="0" w:color="auto"/>
            </w:tcBorders>
          </w:tcPr>
          <w:p>
            <w:pPr>
              <w:adjustRightInd w:val="0"/>
              <w:snapToGrid w:val="0"/>
              <w:jc w:val="left"/>
              <w:rPr>
                <w:rFonts w:ascii="Times New Roman" w:hAnsi="Times New Roman"/>
                <w:b/>
                <w:sz w:val="18"/>
                <w:szCs w:val="18"/>
              </w:rPr>
            </w:pPr>
            <w:r>
              <w:rPr>
                <w:rFonts w:ascii="Times New Roman" w:hAnsi="Times New Roman"/>
                <w:b/>
                <w:sz w:val="18"/>
                <w:szCs w:val="18"/>
              </w:rPr>
              <w:t>Find:</w:t>
            </w:r>
          </w:p>
          <w:p>
            <w:pPr>
              <w:adjustRightInd w:val="0"/>
              <w:snapToGrid w:val="0"/>
              <w:jc w:val="left"/>
              <w:rPr>
                <w:rFonts w:ascii="Times New Roman" w:hAnsi="Times New Roman"/>
                <w:sz w:val="18"/>
                <w:szCs w:val="18"/>
              </w:rPr>
            </w:pPr>
            <w:r>
              <w:rPr>
                <w:rFonts w:ascii="Times New Roman" w:hAnsi="Times New Roman"/>
                <w:sz w:val="18"/>
                <w:szCs w:val="18"/>
              </w:rPr>
              <w:t>(decision variables)</w:t>
            </w:r>
          </w:p>
        </w:tc>
        <w:tc>
          <w:tcPr>
            <w:tcW w:w="2491" w:type="dxa"/>
            <w:tcBorders>
              <w:top w:val="single" w:sz="8" w:space="0" w:color="auto"/>
              <w:bottom w:val="single" w:sz="2" w:space="0" w:color="auto"/>
            </w:tcBorders>
          </w:tcPr>
          <w:p>
            <w:pPr>
              <w:adjustRightInd w:val="0"/>
              <w:snapToGrid w:val="0"/>
              <w:jc w:val="left"/>
              <w:rPr>
                <w:rFonts w:ascii="Times New Roman" w:hAnsi="Times New Roman"/>
                <w:b/>
                <w:sz w:val="18"/>
                <w:szCs w:val="18"/>
              </w:rPr>
            </w:pPr>
            <w:r>
              <w:rPr>
                <w:rFonts w:ascii="Times New Roman" w:hAnsi="Times New Roman"/>
                <w:b/>
                <w:sz w:val="18"/>
                <w:szCs w:val="18"/>
              </w:rPr>
              <w:t>So that:</w:t>
            </w:r>
          </w:p>
          <w:p>
            <w:pPr>
              <w:adjustRightInd w:val="0"/>
              <w:snapToGrid w:val="0"/>
              <w:jc w:val="left"/>
              <w:rPr>
                <w:rFonts w:ascii="Times New Roman" w:hAnsi="Times New Roman"/>
                <w:sz w:val="18"/>
                <w:szCs w:val="18"/>
              </w:rPr>
            </w:pPr>
            <w:r>
              <w:rPr>
                <w:rFonts w:ascii="Times New Roman" w:hAnsi="Times New Roman"/>
                <w:sz w:val="18"/>
                <w:szCs w:val="18"/>
              </w:rPr>
              <w:t>(optimization objective)</w:t>
            </w:r>
          </w:p>
        </w:tc>
        <w:tc>
          <w:tcPr>
            <w:tcW w:w="3260" w:type="dxa"/>
            <w:tcBorders>
              <w:top w:val="single" w:sz="8" w:space="0" w:color="auto"/>
              <w:bottom w:val="single" w:sz="2" w:space="0" w:color="auto"/>
            </w:tcBorders>
          </w:tcPr>
          <w:p>
            <w:pPr>
              <w:adjustRightInd w:val="0"/>
              <w:snapToGrid w:val="0"/>
              <w:jc w:val="left"/>
              <w:rPr>
                <w:rFonts w:ascii="Times New Roman" w:hAnsi="Times New Roman"/>
                <w:b/>
                <w:sz w:val="18"/>
                <w:szCs w:val="18"/>
              </w:rPr>
            </w:pPr>
            <w:r>
              <w:rPr>
                <w:rFonts w:ascii="Times New Roman" w:hAnsi="Times New Roman"/>
                <w:b/>
                <w:sz w:val="18"/>
                <w:szCs w:val="18"/>
              </w:rPr>
              <w:t>Subject</w:t>
            </w:r>
            <w:del w:id="830" w:author="Editor" w:date="2016-02-11T10:14:00Z">
              <w:r>
                <w:rPr>
                  <w:rFonts w:ascii="Times New Roman" w:hAnsi="Times New Roman"/>
                  <w:b/>
                  <w:sz w:val="18"/>
                  <w:szCs w:val="18"/>
                </w:rPr>
                <w:delText>ed</w:delText>
              </w:r>
            </w:del>
            <w:r>
              <w:rPr>
                <w:rFonts w:ascii="Times New Roman" w:hAnsi="Times New Roman"/>
                <w:b/>
                <w:sz w:val="18"/>
                <w:szCs w:val="18"/>
              </w:rPr>
              <w:t xml:space="preserve"> to:</w:t>
            </w:r>
          </w:p>
          <w:p>
            <w:pPr>
              <w:adjustRightInd w:val="0"/>
              <w:snapToGrid w:val="0"/>
              <w:jc w:val="left"/>
              <w:rPr>
                <w:rFonts w:ascii="Times New Roman" w:hAnsi="Times New Roman"/>
                <w:sz w:val="18"/>
                <w:szCs w:val="18"/>
              </w:rPr>
            </w:pPr>
            <w:r>
              <w:rPr>
                <w:rFonts w:ascii="Times New Roman" w:hAnsi="Times New Roman"/>
                <w:sz w:val="18"/>
                <w:szCs w:val="18"/>
              </w:rPr>
              <w:t>(constraints)</w:t>
            </w:r>
          </w:p>
        </w:tc>
      </w:tr>
      <w:tr>
        <w:trPr>
          <w:trHeight w:val="538"/>
          <w:jc w:val="center"/>
        </w:trPr>
        <w:tc>
          <w:tcPr>
            <w:tcW w:w="1475" w:type="dxa"/>
            <w:tcBorders>
              <w:top w:val="single" w:sz="2" w:space="0" w:color="auto"/>
            </w:tcBorders>
          </w:tcPr>
          <w:p>
            <w:pPr>
              <w:adjustRightInd w:val="0"/>
              <w:snapToGrid w:val="0"/>
              <w:rPr>
                <w:rFonts w:ascii="Times New Roman" w:hAnsi="Times New Roman"/>
                <w:sz w:val="18"/>
                <w:szCs w:val="18"/>
              </w:rPr>
            </w:pPr>
            <w:r>
              <w:rPr>
                <w:rFonts w:ascii="Times New Roman" w:hAnsi="Times New Roman"/>
                <w:sz w:val="18"/>
                <w:szCs w:val="18"/>
              </w:rPr>
              <w:t xml:space="preserve">Tan and </w:t>
            </w:r>
          </w:p>
          <w:p>
            <w:pPr>
              <w:adjustRightInd w:val="0"/>
              <w:snapToGrid w:val="0"/>
              <w:rPr>
                <w:rFonts w:ascii="Times New Roman" w:hAnsi="Times New Roman"/>
                <w:sz w:val="18"/>
                <w:szCs w:val="18"/>
              </w:rPr>
            </w:pPr>
            <w:r>
              <w:rPr>
                <w:rFonts w:ascii="Times New Roman" w:hAnsi="Times New Roman"/>
                <w:sz w:val="18"/>
                <w:szCs w:val="18"/>
              </w:rPr>
              <w:t>Shinozuka (</w:t>
            </w:r>
            <w:r>
              <w:rPr>
                <w:rFonts w:ascii="Times New Roman" w:hAnsi="Times New Roman"/>
                <w:color w:val="0000FF"/>
                <w:sz w:val="18"/>
                <w:szCs w:val="18"/>
              </w:rPr>
              <w:t>1982</w:t>
            </w:r>
            <w:r>
              <w:rPr>
                <w:rFonts w:ascii="Times New Roman" w:hAnsi="Times New Roman"/>
                <w:sz w:val="18"/>
                <w:szCs w:val="18"/>
              </w:rPr>
              <w:t>)</w:t>
            </w:r>
          </w:p>
        </w:tc>
        <w:tc>
          <w:tcPr>
            <w:tcW w:w="1559" w:type="dxa"/>
            <w:tcBorders>
              <w:top w:val="single" w:sz="2" w:space="0" w:color="auto"/>
            </w:tcBorders>
          </w:tcPr>
          <w:p>
            <w:pPr>
              <w:adjustRightInd w:val="0"/>
              <w:snapToGrid w:val="0"/>
              <w:rPr>
                <w:rFonts w:ascii="Times New Roman" w:hAnsi="Times New Roman"/>
                <w:sz w:val="18"/>
                <w:szCs w:val="18"/>
              </w:rPr>
            </w:pPr>
            <w:r>
              <w:rPr>
                <w:rFonts w:ascii="Times New Roman" w:hAnsi="Times New Roman"/>
                <w:sz w:val="18"/>
                <w:szCs w:val="18"/>
              </w:rPr>
              <w:t xml:space="preserve">Network topology; </w:t>
            </w:r>
          </w:p>
          <w:p>
            <w:pPr>
              <w:adjustRightInd w:val="0"/>
              <w:snapToGrid w:val="0"/>
              <w:rPr>
                <w:rFonts w:ascii="Times New Roman" w:hAnsi="Times New Roman"/>
                <w:sz w:val="18"/>
                <w:szCs w:val="18"/>
              </w:rPr>
            </w:pPr>
            <w:r>
              <w:rPr>
                <w:rFonts w:ascii="Times New Roman" w:hAnsi="Times New Roman"/>
                <w:sz w:val="18"/>
                <w:szCs w:val="18"/>
              </w:rPr>
              <w:t>Pipeline diameters</w:t>
            </w:r>
          </w:p>
        </w:tc>
        <w:tc>
          <w:tcPr>
            <w:tcW w:w="2491" w:type="dxa"/>
            <w:tcBorders>
              <w:top w:val="single" w:sz="2" w:space="0" w:color="auto"/>
            </w:tcBorders>
          </w:tcPr>
          <w:p>
            <w:pPr>
              <w:adjustRightInd w:val="0"/>
              <w:snapToGrid w:val="0"/>
              <w:rPr>
                <w:rFonts w:ascii="Times New Roman" w:eastAsia="仿宋" w:hAnsi="Times New Roman"/>
                <w:color w:val="000000" w:themeColor="text1"/>
                <w:sz w:val="18"/>
                <w:szCs w:val="18"/>
              </w:rPr>
            </w:pPr>
            <w:r>
              <w:rPr>
                <w:rFonts w:ascii="Times New Roman" w:eastAsia="仿宋" w:hAnsi="Times New Roman"/>
                <w:color w:val="000000" w:themeColor="text1"/>
                <w:sz w:val="18"/>
                <w:szCs w:val="18"/>
              </w:rPr>
              <w:t xml:space="preserve">Minimize WDS total cost </w:t>
            </w:r>
          </w:p>
        </w:tc>
        <w:tc>
          <w:tcPr>
            <w:tcW w:w="3260" w:type="dxa"/>
            <w:tcBorders>
              <w:top w:val="single" w:sz="2" w:space="0" w:color="auto"/>
            </w:tcBorders>
          </w:tcPr>
          <w:p>
            <w:pPr>
              <w:adjustRightInd w:val="0"/>
              <w:snapToGrid w:val="0"/>
              <w:rPr>
                <w:rFonts w:ascii="Times New Roman" w:eastAsia="仿宋" w:hAnsi="Times New Roman"/>
                <w:color w:val="000000" w:themeColor="text1"/>
                <w:sz w:val="18"/>
                <w:szCs w:val="18"/>
              </w:rPr>
            </w:pPr>
            <w:r>
              <w:rPr>
                <w:rFonts w:ascii="Times New Roman" w:eastAsia="仿宋" w:hAnsi="Times New Roman"/>
                <w:i/>
                <w:color w:val="000000" w:themeColor="text1"/>
                <w:sz w:val="18"/>
                <w:szCs w:val="18"/>
              </w:rPr>
              <w:t>H</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H</w:t>
            </w:r>
            <w:r>
              <w:rPr>
                <w:rFonts w:ascii="Times New Roman" w:eastAsia="仿宋" w:hAnsi="Times New Roman"/>
                <w:color w:val="000000" w:themeColor="text1"/>
                <w:sz w:val="18"/>
                <w:szCs w:val="18"/>
                <w:vertAlign w:val="subscript"/>
              </w:rPr>
              <w:t>min</w:t>
            </w:r>
            <w:r>
              <w:rPr>
                <w:rFonts w:ascii="Times New Roman" w:eastAsia="仿宋" w:hAnsi="Times New Roman"/>
                <w:color w:val="000000" w:themeColor="text1"/>
                <w:sz w:val="18"/>
                <w:szCs w:val="18"/>
              </w:rPr>
              <w:t xml:space="preserve">], Nodal water pressure; </w:t>
            </w:r>
          </w:p>
          <w:p>
            <w:pPr>
              <w:adjustRightInd w:val="0"/>
              <w:snapToGrid w:val="0"/>
              <w:rPr>
                <w:rFonts w:ascii="Times New Roman" w:hAnsi="Times New Roman"/>
                <w:sz w:val="18"/>
                <w:szCs w:val="18"/>
              </w:rPr>
            </w:pPr>
            <w:r>
              <w:rPr>
                <w:rFonts w:ascii="Times New Roman" w:eastAsia="仿宋" w:hAnsi="Times New Roman"/>
                <w:i/>
                <w:color w:val="000000" w:themeColor="text1"/>
                <w:sz w:val="18"/>
                <w:szCs w:val="18"/>
              </w:rPr>
              <w:t>Q</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Q</w:t>
            </w:r>
            <w:r>
              <w:rPr>
                <w:rFonts w:ascii="Times New Roman" w:eastAsia="仿宋" w:hAnsi="Times New Roman"/>
                <w:color w:val="000000" w:themeColor="text1"/>
                <w:sz w:val="18"/>
                <w:szCs w:val="18"/>
                <w:vertAlign w:val="subscript"/>
              </w:rPr>
              <w:t>min</w:t>
            </w:r>
            <w:r>
              <w:rPr>
                <w:rFonts w:ascii="Times New Roman" w:eastAsia="仿宋" w:hAnsi="Times New Roman"/>
                <w:color w:val="000000" w:themeColor="text1"/>
                <w:sz w:val="18"/>
                <w:szCs w:val="18"/>
              </w:rPr>
              <w:t>], Nodal available water;</w:t>
            </w:r>
          </w:p>
        </w:tc>
      </w:tr>
      <w:tr>
        <w:trPr>
          <w:trHeight w:val="523"/>
          <w:jc w:val="center"/>
        </w:trPr>
        <w:tc>
          <w:tcPr>
            <w:tcW w:w="1475" w:type="dxa"/>
          </w:tcPr>
          <w:p>
            <w:pPr>
              <w:adjustRightInd w:val="0"/>
              <w:snapToGrid w:val="0"/>
              <w:rPr>
                <w:rFonts w:ascii="Times New Roman" w:hAnsi="Times New Roman"/>
                <w:sz w:val="18"/>
                <w:szCs w:val="18"/>
              </w:rPr>
            </w:pPr>
            <w:r>
              <w:rPr>
                <w:rFonts w:ascii="Times New Roman" w:hAnsi="Times New Roman"/>
                <w:sz w:val="18"/>
                <w:szCs w:val="18"/>
              </w:rPr>
              <w:lastRenderedPageBreak/>
              <w:t>Chen et al. (</w:t>
            </w:r>
            <w:r>
              <w:rPr>
                <w:rFonts w:ascii="Times New Roman" w:hAnsi="Times New Roman"/>
                <w:color w:val="0000FF"/>
                <w:sz w:val="18"/>
                <w:szCs w:val="18"/>
              </w:rPr>
              <w:t>2002</w:t>
            </w:r>
            <w:r>
              <w:rPr>
                <w:rFonts w:ascii="Times New Roman" w:hAnsi="Times New Roman"/>
                <w:sz w:val="18"/>
                <w:szCs w:val="18"/>
              </w:rPr>
              <w:t>);</w:t>
            </w:r>
          </w:p>
          <w:p>
            <w:pPr>
              <w:adjustRightInd w:val="0"/>
              <w:snapToGrid w:val="0"/>
              <w:rPr>
                <w:rFonts w:ascii="Times New Roman" w:hAnsi="Times New Roman"/>
                <w:sz w:val="18"/>
                <w:szCs w:val="18"/>
              </w:rPr>
            </w:pPr>
            <w:r>
              <w:rPr>
                <w:rFonts w:ascii="Times New Roman" w:hAnsi="Times New Roman"/>
                <w:sz w:val="18"/>
                <w:szCs w:val="18"/>
              </w:rPr>
              <w:t>Li (</w:t>
            </w:r>
            <w:r>
              <w:rPr>
                <w:rFonts w:ascii="Times New Roman" w:hAnsi="Times New Roman"/>
                <w:color w:val="0000FF"/>
                <w:sz w:val="18"/>
                <w:szCs w:val="18"/>
              </w:rPr>
              <w:t>2005</w:t>
            </w:r>
            <w:r>
              <w:rPr>
                <w:rFonts w:ascii="Times New Roman" w:hAnsi="Times New Roman"/>
                <w:sz w:val="18"/>
                <w:szCs w:val="18"/>
              </w:rPr>
              <w:t>)</w:t>
            </w:r>
          </w:p>
        </w:tc>
        <w:tc>
          <w:tcPr>
            <w:tcW w:w="1559" w:type="dxa"/>
          </w:tcPr>
          <w:p>
            <w:pPr>
              <w:adjustRightInd w:val="0"/>
              <w:snapToGrid w:val="0"/>
              <w:rPr>
                <w:rFonts w:ascii="Times New Roman" w:hAnsi="Times New Roman"/>
                <w:sz w:val="18"/>
                <w:szCs w:val="18"/>
              </w:rPr>
            </w:pPr>
            <w:r>
              <w:rPr>
                <w:rFonts w:ascii="Times New Roman" w:hAnsi="Times New Roman"/>
                <w:sz w:val="18"/>
                <w:szCs w:val="18"/>
              </w:rPr>
              <w:t>Network topology;</w:t>
            </w:r>
          </w:p>
          <w:p>
            <w:pPr>
              <w:adjustRightInd w:val="0"/>
              <w:snapToGrid w:val="0"/>
              <w:rPr>
                <w:rFonts w:ascii="Times New Roman" w:hAnsi="Times New Roman"/>
                <w:sz w:val="18"/>
                <w:szCs w:val="18"/>
              </w:rPr>
            </w:pPr>
            <w:r>
              <w:rPr>
                <w:rFonts w:ascii="Times New Roman" w:hAnsi="Times New Roman"/>
                <w:sz w:val="18"/>
                <w:szCs w:val="18"/>
              </w:rPr>
              <w:t>Pipeline diameters;</w:t>
            </w:r>
          </w:p>
        </w:tc>
        <w:tc>
          <w:tcPr>
            <w:tcW w:w="2491" w:type="dxa"/>
          </w:tcPr>
          <w:p>
            <w:pPr>
              <w:adjustRightInd w:val="0"/>
              <w:snapToGrid w:val="0"/>
              <w:rPr>
                <w:rFonts w:ascii="Times New Roman" w:hAnsi="Times New Roman"/>
                <w:sz w:val="18"/>
                <w:szCs w:val="18"/>
              </w:rPr>
            </w:pPr>
            <w:r>
              <w:rPr>
                <w:rFonts w:ascii="Times New Roman" w:eastAsia="仿宋" w:hAnsi="Times New Roman"/>
                <w:color w:val="000000" w:themeColor="text1"/>
                <w:sz w:val="18"/>
                <w:szCs w:val="18"/>
              </w:rPr>
              <w:t>Minimize pipeline network cost</w:t>
            </w:r>
          </w:p>
        </w:tc>
        <w:tc>
          <w:tcPr>
            <w:tcW w:w="3260" w:type="dxa"/>
          </w:tcPr>
          <w:p>
            <w:pPr>
              <w:adjustRightInd w:val="0"/>
              <w:snapToGrid w:val="0"/>
              <w:ind w:left="2"/>
              <w:jc w:val="left"/>
              <w:rPr>
                <w:rFonts w:ascii="Times New Roman" w:hAnsi="Times New Roman"/>
                <w:sz w:val="18"/>
                <w:szCs w:val="18"/>
              </w:rPr>
            </w:pPr>
            <w:r>
              <w:rPr>
                <w:rFonts w:ascii="Times New Roman" w:eastAsia="仿宋" w:hAnsi="Times New Roman"/>
                <w:i/>
                <w:color w:val="000000" w:themeColor="text1"/>
                <w:sz w:val="18"/>
                <w:szCs w:val="18"/>
              </w:rPr>
              <w:t>β</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β</w:t>
            </w:r>
            <w:r>
              <w:rPr>
                <w:rFonts w:ascii="Times New Roman" w:eastAsia="仿宋" w:hAnsi="Times New Roman"/>
                <w:color w:val="000000" w:themeColor="text1"/>
                <w:sz w:val="18"/>
                <w:szCs w:val="18"/>
                <w:vertAlign w:val="subscript"/>
              </w:rPr>
              <w:t>min</w:t>
            </w:r>
            <w:r>
              <w:rPr>
                <w:rFonts w:ascii="Times New Roman" w:eastAsia="仿宋" w:hAnsi="Times New Roman"/>
                <w:color w:val="000000" w:themeColor="text1"/>
                <w:sz w:val="18"/>
                <w:szCs w:val="18"/>
              </w:rPr>
              <w:t>], Nodal reliability index of Prob{</w:t>
            </w:r>
            <w:r>
              <w:rPr>
                <w:rFonts w:ascii="Times New Roman" w:eastAsia="仿宋" w:hAnsi="Times New Roman"/>
                <w:i/>
                <w:color w:val="000000" w:themeColor="text1"/>
                <w:sz w:val="18"/>
                <w:szCs w:val="18"/>
              </w:rPr>
              <w:t>H</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H</w:t>
            </w:r>
            <w:r>
              <w:rPr>
                <w:rFonts w:ascii="Times New Roman" w:eastAsia="仿宋" w:hAnsi="Times New Roman"/>
                <w:color w:val="000000" w:themeColor="text1"/>
                <w:sz w:val="18"/>
                <w:szCs w:val="18"/>
                <w:vertAlign w:val="subscript"/>
              </w:rPr>
              <w:t>min</w:t>
            </w:r>
            <w:r>
              <w:rPr>
                <w:rFonts w:ascii="Times New Roman" w:eastAsia="仿宋" w:hAnsi="Times New Roman"/>
                <w:color w:val="000000" w:themeColor="text1"/>
                <w:sz w:val="18"/>
                <w:szCs w:val="18"/>
              </w:rPr>
              <w:t>]}</w:t>
            </w:r>
          </w:p>
        </w:tc>
      </w:tr>
      <w:tr>
        <w:trPr>
          <w:trHeight w:val="385"/>
          <w:jc w:val="center"/>
        </w:trPr>
        <w:tc>
          <w:tcPr>
            <w:tcW w:w="1475" w:type="dxa"/>
          </w:tcPr>
          <w:p>
            <w:pPr>
              <w:adjustRightInd w:val="0"/>
              <w:snapToGrid w:val="0"/>
              <w:rPr>
                <w:rFonts w:ascii="Times New Roman" w:hAnsi="Times New Roman"/>
                <w:sz w:val="18"/>
                <w:szCs w:val="18"/>
              </w:rPr>
            </w:pPr>
            <w:r>
              <w:rPr>
                <w:rFonts w:ascii="Times New Roman" w:hAnsi="Times New Roman"/>
                <w:sz w:val="18"/>
                <w:szCs w:val="18"/>
              </w:rPr>
              <w:t>Li and Liu (</w:t>
            </w:r>
            <w:r>
              <w:rPr>
                <w:rFonts w:ascii="Times New Roman" w:hAnsi="Times New Roman"/>
                <w:color w:val="0000FF"/>
                <w:sz w:val="18"/>
                <w:szCs w:val="18"/>
              </w:rPr>
              <w:t>2008</w:t>
            </w:r>
            <w:r>
              <w:rPr>
                <w:rFonts w:ascii="Times New Roman" w:hAnsi="Times New Roman"/>
                <w:sz w:val="18"/>
                <w:szCs w:val="18"/>
              </w:rPr>
              <w:t>)</w:t>
            </w:r>
          </w:p>
        </w:tc>
        <w:tc>
          <w:tcPr>
            <w:tcW w:w="1559" w:type="dxa"/>
          </w:tcPr>
          <w:p>
            <w:pPr>
              <w:adjustRightInd w:val="0"/>
              <w:snapToGrid w:val="0"/>
              <w:rPr>
                <w:rFonts w:ascii="Times New Roman" w:hAnsi="Times New Roman"/>
                <w:sz w:val="18"/>
                <w:szCs w:val="18"/>
              </w:rPr>
            </w:pPr>
            <w:r>
              <w:rPr>
                <w:rFonts w:ascii="Times New Roman" w:hAnsi="Times New Roman"/>
                <w:sz w:val="18"/>
                <w:szCs w:val="18"/>
              </w:rPr>
              <w:t>Network topology</w:t>
            </w:r>
          </w:p>
        </w:tc>
        <w:tc>
          <w:tcPr>
            <w:tcW w:w="2491" w:type="dxa"/>
          </w:tcPr>
          <w:p>
            <w:pPr>
              <w:adjustRightInd w:val="0"/>
              <w:snapToGrid w:val="0"/>
              <w:rPr>
                <w:rFonts w:ascii="Times New Roman" w:hAnsi="Times New Roman"/>
                <w:sz w:val="18"/>
                <w:szCs w:val="18"/>
              </w:rPr>
            </w:pPr>
            <w:r>
              <w:rPr>
                <w:rFonts w:ascii="Times New Roman" w:eastAsia="仿宋" w:hAnsi="Times New Roman"/>
                <w:color w:val="000000" w:themeColor="text1"/>
                <w:sz w:val="18"/>
                <w:szCs w:val="18"/>
              </w:rPr>
              <w:t>Minimize pipeline network cost</w:t>
            </w:r>
          </w:p>
        </w:tc>
        <w:tc>
          <w:tcPr>
            <w:tcW w:w="3260" w:type="dxa"/>
          </w:tcPr>
          <w:p>
            <w:pPr>
              <w:adjustRightInd w:val="0"/>
              <w:snapToGrid w:val="0"/>
              <w:jc w:val="left"/>
              <w:rPr>
                <w:rFonts w:ascii="Times New Roman" w:hAnsi="Times New Roman"/>
                <w:sz w:val="18"/>
                <w:szCs w:val="18"/>
              </w:rPr>
            </w:pPr>
            <w:r>
              <w:rPr>
                <w:rFonts w:ascii="Times New Roman" w:eastAsia="仿宋" w:hAnsi="Times New Roman"/>
                <w:i/>
                <w:color w:val="000000" w:themeColor="text1"/>
                <w:sz w:val="18"/>
                <w:szCs w:val="18"/>
              </w:rPr>
              <w:t>p</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p</w:t>
            </w:r>
            <w:r>
              <w:rPr>
                <w:rFonts w:ascii="Times New Roman" w:eastAsia="仿宋" w:hAnsi="Times New Roman"/>
                <w:color w:val="000000" w:themeColor="text1"/>
                <w:sz w:val="18"/>
                <w:szCs w:val="18"/>
                <w:vertAlign w:val="subscript"/>
              </w:rPr>
              <w:t>min</w:t>
            </w:r>
            <w:r>
              <w:rPr>
                <w:rFonts w:ascii="Times New Roman" w:eastAsia="仿宋" w:hAnsi="Times New Roman"/>
                <w:color w:val="000000" w:themeColor="text1"/>
                <w:sz w:val="18"/>
                <w:szCs w:val="18"/>
              </w:rPr>
              <w:t>], Nodal connective reliability</w:t>
            </w:r>
          </w:p>
        </w:tc>
      </w:tr>
      <w:tr>
        <w:trPr>
          <w:trHeight w:val="535"/>
          <w:jc w:val="center"/>
        </w:trPr>
        <w:tc>
          <w:tcPr>
            <w:tcW w:w="1475" w:type="dxa"/>
          </w:tcPr>
          <w:p>
            <w:pPr>
              <w:adjustRightInd w:val="0"/>
              <w:snapToGrid w:val="0"/>
              <w:rPr>
                <w:rFonts w:ascii="Times New Roman" w:hAnsi="Times New Roman"/>
                <w:sz w:val="18"/>
                <w:szCs w:val="18"/>
              </w:rPr>
            </w:pPr>
            <w:r>
              <w:rPr>
                <w:rFonts w:ascii="Times New Roman" w:hAnsi="Times New Roman"/>
                <w:sz w:val="18"/>
                <w:szCs w:val="18"/>
              </w:rPr>
              <w:t>Liu et al. (</w:t>
            </w:r>
            <w:r>
              <w:rPr>
                <w:rFonts w:ascii="Times New Roman" w:hAnsi="Times New Roman"/>
                <w:color w:val="0000FF"/>
                <w:sz w:val="18"/>
                <w:szCs w:val="18"/>
              </w:rPr>
              <w:t>2012</w:t>
            </w:r>
            <w:r>
              <w:rPr>
                <w:rFonts w:ascii="Times New Roman" w:hAnsi="Times New Roman"/>
                <w:sz w:val="18"/>
                <w:szCs w:val="18"/>
              </w:rPr>
              <w:t>)</w:t>
            </w:r>
          </w:p>
        </w:tc>
        <w:tc>
          <w:tcPr>
            <w:tcW w:w="1559" w:type="dxa"/>
          </w:tcPr>
          <w:p>
            <w:pPr>
              <w:adjustRightInd w:val="0"/>
              <w:snapToGrid w:val="0"/>
              <w:rPr>
                <w:rFonts w:ascii="Times New Roman" w:hAnsi="Times New Roman"/>
                <w:sz w:val="18"/>
                <w:szCs w:val="18"/>
              </w:rPr>
            </w:pPr>
            <w:r>
              <w:rPr>
                <w:rFonts w:ascii="Times New Roman" w:hAnsi="Times New Roman"/>
                <w:sz w:val="18"/>
                <w:szCs w:val="18"/>
              </w:rPr>
              <w:t>Network topology</w:t>
            </w:r>
          </w:p>
        </w:tc>
        <w:tc>
          <w:tcPr>
            <w:tcW w:w="2491" w:type="dxa"/>
          </w:tcPr>
          <w:p>
            <w:pPr>
              <w:adjustRightInd w:val="0"/>
              <w:snapToGrid w:val="0"/>
              <w:rPr>
                <w:rFonts w:ascii="Times New Roman" w:hAnsi="Times New Roman"/>
                <w:sz w:val="18"/>
                <w:szCs w:val="18"/>
              </w:rPr>
            </w:pPr>
            <w:r>
              <w:rPr>
                <w:rFonts w:ascii="Times New Roman" w:eastAsia="仿宋" w:hAnsi="Times New Roman"/>
                <w:color w:val="000000" w:themeColor="text1"/>
                <w:sz w:val="18"/>
                <w:szCs w:val="18"/>
              </w:rPr>
              <w:t xml:space="preserve">Minimize annual equivalent cost </w:t>
            </w:r>
          </w:p>
        </w:tc>
        <w:tc>
          <w:tcPr>
            <w:tcW w:w="3260" w:type="dxa"/>
          </w:tcPr>
          <w:p>
            <w:pPr>
              <w:adjustRightInd w:val="0"/>
              <w:snapToGrid w:val="0"/>
              <w:ind w:left="2"/>
              <w:jc w:val="left"/>
              <w:rPr>
                <w:rFonts w:ascii="Times New Roman" w:hAnsi="Times New Roman"/>
                <w:sz w:val="18"/>
                <w:szCs w:val="18"/>
              </w:rPr>
            </w:pPr>
            <w:r>
              <w:rPr>
                <w:rFonts w:ascii="Times New Roman" w:eastAsia="仿宋" w:hAnsi="Times New Roman"/>
                <w:i/>
                <w:color w:val="000000" w:themeColor="text1"/>
                <w:sz w:val="18"/>
                <w:szCs w:val="18"/>
              </w:rPr>
              <w:t>β</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β</w:t>
            </w:r>
            <w:r>
              <w:rPr>
                <w:rFonts w:ascii="Times New Roman" w:eastAsia="仿宋" w:hAnsi="Times New Roman"/>
                <w:color w:val="000000" w:themeColor="text1"/>
                <w:sz w:val="18"/>
                <w:szCs w:val="18"/>
                <w:vertAlign w:val="subscript"/>
              </w:rPr>
              <w:t>min</w:t>
            </w:r>
            <w:r>
              <w:rPr>
                <w:rFonts w:ascii="Times New Roman" w:eastAsia="仿宋" w:hAnsi="Times New Roman"/>
                <w:color w:val="000000" w:themeColor="text1"/>
                <w:sz w:val="18"/>
                <w:szCs w:val="18"/>
              </w:rPr>
              <w:t>], Nodal reliability index of Prob{</w:t>
            </w:r>
            <w:r>
              <w:rPr>
                <w:rFonts w:ascii="Times New Roman" w:eastAsia="仿宋" w:hAnsi="Times New Roman"/>
                <w:i/>
                <w:color w:val="000000" w:themeColor="text1"/>
                <w:sz w:val="18"/>
                <w:szCs w:val="18"/>
              </w:rPr>
              <w:t>H</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H</w:t>
            </w:r>
            <w:r>
              <w:rPr>
                <w:rFonts w:ascii="Times New Roman" w:eastAsia="仿宋" w:hAnsi="Times New Roman"/>
                <w:color w:val="000000" w:themeColor="text1"/>
                <w:sz w:val="18"/>
                <w:szCs w:val="18"/>
                <w:vertAlign w:val="subscript"/>
              </w:rPr>
              <w:t>min</w:t>
            </w:r>
            <w:r>
              <w:rPr>
                <w:rFonts w:ascii="Times New Roman" w:eastAsia="仿宋" w:hAnsi="Times New Roman"/>
                <w:color w:val="000000" w:themeColor="text1"/>
                <w:sz w:val="18"/>
                <w:szCs w:val="18"/>
              </w:rPr>
              <w:t>]}</w:t>
            </w:r>
          </w:p>
        </w:tc>
      </w:tr>
      <w:tr>
        <w:trPr>
          <w:trHeight w:val="685"/>
          <w:jc w:val="center"/>
        </w:trPr>
        <w:tc>
          <w:tcPr>
            <w:tcW w:w="1475" w:type="dxa"/>
            <w:tcBorders>
              <w:bottom w:val="nil"/>
            </w:tcBorders>
          </w:tcPr>
          <w:p>
            <w:pPr>
              <w:adjustRightInd w:val="0"/>
              <w:snapToGrid w:val="0"/>
              <w:rPr>
                <w:rFonts w:ascii="Times New Roman" w:hAnsi="Times New Roman"/>
                <w:sz w:val="18"/>
                <w:szCs w:val="18"/>
              </w:rPr>
            </w:pPr>
            <w:r>
              <w:rPr>
                <w:rFonts w:ascii="Times New Roman" w:hAnsi="Times New Roman"/>
                <w:sz w:val="18"/>
                <w:szCs w:val="18"/>
              </w:rPr>
              <w:t>Yoo et al. (</w:t>
            </w:r>
            <w:r>
              <w:rPr>
                <w:rFonts w:ascii="Times New Roman" w:hAnsi="Times New Roman"/>
                <w:color w:val="0000FF"/>
                <w:sz w:val="18"/>
                <w:szCs w:val="18"/>
              </w:rPr>
              <w:t>2016</w:t>
            </w:r>
            <w:r>
              <w:rPr>
                <w:rFonts w:ascii="Times New Roman" w:hAnsi="Times New Roman"/>
                <w:sz w:val="18"/>
                <w:szCs w:val="18"/>
              </w:rPr>
              <w:t>)</w:t>
            </w:r>
          </w:p>
        </w:tc>
        <w:tc>
          <w:tcPr>
            <w:tcW w:w="1559" w:type="dxa"/>
            <w:tcBorders>
              <w:bottom w:val="nil"/>
            </w:tcBorders>
          </w:tcPr>
          <w:p>
            <w:pPr>
              <w:adjustRightInd w:val="0"/>
              <w:snapToGrid w:val="0"/>
              <w:rPr>
                <w:rFonts w:ascii="Times New Roman" w:hAnsi="Times New Roman"/>
                <w:sz w:val="18"/>
                <w:szCs w:val="18"/>
              </w:rPr>
            </w:pPr>
            <w:r>
              <w:rPr>
                <w:rFonts w:ascii="Times New Roman" w:hAnsi="Times New Roman"/>
                <w:sz w:val="18"/>
                <w:szCs w:val="18"/>
              </w:rPr>
              <w:t>Pipeline diameters</w:t>
            </w:r>
          </w:p>
        </w:tc>
        <w:tc>
          <w:tcPr>
            <w:tcW w:w="2491" w:type="dxa"/>
            <w:tcBorders>
              <w:bottom w:val="nil"/>
            </w:tcBorders>
          </w:tcPr>
          <w:p>
            <w:pPr>
              <w:adjustRightInd w:val="0"/>
              <w:snapToGrid w:val="0"/>
              <w:rPr>
                <w:rFonts w:ascii="Times New Roman" w:eastAsia="仿宋" w:hAnsi="Times New Roman"/>
                <w:color w:val="000000" w:themeColor="text1"/>
                <w:sz w:val="18"/>
                <w:szCs w:val="18"/>
              </w:rPr>
            </w:pPr>
            <w:r>
              <w:rPr>
                <w:rFonts w:ascii="Times New Roman" w:eastAsia="仿宋" w:hAnsi="Times New Roman"/>
                <w:color w:val="000000" w:themeColor="text1"/>
                <w:sz w:val="18"/>
                <w:szCs w:val="18"/>
              </w:rPr>
              <w:t xml:space="preserve">Minimize pipeline network cost; </w:t>
            </w:r>
          </w:p>
          <w:p>
            <w:pPr>
              <w:adjustRightInd w:val="0"/>
              <w:snapToGrid w:val="0"/>
              <w:rPr>
                <w:rFonts w:ascii="Times New Roman" w:hAnsi="Times New Roman"/>
                <w:sz w:val="18"/>
                <w:szCs w:val="18"/>
              </w:rPr>
            </w:pPr>
            <w:r>
              <w:rPr>
                <w:rFonts w:ascii="Times New Roman" w:eastAsia="仿宋" w:hAnsi="Times New Roman"/>
                <w:color w:val="000000" w:themeColor="text1"/>
                <w:sz w:val="18"/>
                <w:szCs w:val="18"/>
              </w:rPr>
              <w:t>Maximum network seismic reliability;</w:t>
            </w:r>
          </w:p>
        </w:tc>
        <w:tc>
          <w:tcPr>
            <w:tcW w:w="3260" w:type="dxa"/>
            <w:tcBorders>
              <w:bottom w:val="nil"/>
            </w:tcBorders>
          </w:tcPr>
          <w:p>
            <w:pPr>
              <w:adjustRightInd w:val="0"/>
              <w:snapToGrid w:val="0"/>
              <w:rPr>
                <w:rFonts w:ascii="Times New Roman" w:eastAsia="仿宋" w:hAnsi="Times New Roman"/>
                <w:color w:val="000000" w:themeColor="text1"/>
                <w:sz w:val="18"/>
                <w:szCs w:val="18"/>
              </w:rPr>
            </w:pPr>
            <w:r>
              <w:rPr>
                <w:rFonts w:ascii="Times New Roman" w:eastAsia="仿宋" w:hAnsi="Times New Roman"/>
                <w:i/>
                <w:color w:val="000000" w:themeColor="text1"/>
                <w:sz w:val="18"/>
                <w:szCs w:val="18"/>
              </w:rPr>
              <w:t>H</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H</w:t>
            </w:r>
            <w:r>
              <w:rPr>
                <w:rFonts w:ascii="Times New Roman" w:eastAsia="仿宋" w:hAnsi="Times New Roman"/>
                <w:color w:val="000000" w:themeColor="text1"/>
                <w:sz w:val="18"/>
                <w:szCs w:val="18"/>
                <w:vertAlign w:val="subscript"/>
              </w:rPr>
              <w:t>min</w:t>
            </w:r>
            <w:r>
              <w:rPr>
                <w:rFonts w:ascii="Times New Roman" w:eastAsia="仿宋" w:hAnsi="Times New Roman"/>
                <w:color w:val="000000" w:themeColor="text1"/>
                <w:sz w:val="18"/>
                <w:szCs w:val="18"/>
              </w:rPr>
              <w:t xml:space="preserve">], Nodal water pressure; </w:t>
            </w:r>
          </w:p>
          <w:p>
            <w:pPr>
              <w:adjustRightInd w:val="0"/>
              <w:snapToGrid w:val="0"/>
              <w:rPr>
                <w:rFonts w:ascii="Times New Roman" w:hAnsi="Times New Roman"/>
                <w:sz w:val="18"/>
                <w:szCs w:val="18"/>
              </w:rPr>
            </w:pPr>
            <w:r>
              <w:rPr>
                <w:rFonts w:ascii="Times New Roman" w:eastAsia="仿宋" w:hAnsi="Times New Roman"/>
                <w:i/>
                <w:color w:val="000000" w:themeColor="text1"/>
                <w:sz w:val="18"/>
                <w:szCs w:val="18"/>
              </w:rPr>
              <w:t>C</w:t>
            </w:r>
            <w:r>
              <w:rPr>
                <w:rFonts w:ascii="Times New Roman" w:eastAsia="仿宋" w:hAnsi="Times New Roman"/>
                <w:i/>
                <w:color w:val="000000" w:themeColor="text1"/>
                <w:sz w:val="18"/>
                <w:szCs w:val="18"/>
                <w:vertAlign w:val="subscript"/>
              </w:rPr>
              <w:t xml:space="preserve">k </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C</w:t>
            </w:r>
            <w:r>
              <w:rPr>
                <w:rFonts w:ascii="Times New Roman" w:eastAsia="仿宋" w:hAnsi="Times New Roman"/>
                <w:color w:val="000000" w:themeColor="text1"/>
                <w:sz w:val="18"/>
                <w:szCs w:val="18"/>
                <w:vertAlign w:val="subscript"/>
              </w:rPr>
              <w:t>limit</w:t>
            </w:r>
            <w:r>
              <w:rPr>
                <w:rFonts w:ascii="Times New Roman" w:eastAsia="仿宋" w:hAnsi="Times New Roman"/>
                <w:color w:val="000000" w:themeColor="text1"/>
                <w:sz w:val="18"/>
                <w:szCs w:val="18"/>
              </w:rPr>
              <w:t>], Pipeline cost limit;</w:t>
            </w:r>
          </w:p>
        </w:tc>
      </w:tr>
      <w:tr>
        <w:trPr>
          <w:trHeight w:val="415"/>
          <w:jc w:val="center"/>
        </w:trPr>
        <w:tc>
          <w:tcPr>
            <w:tcW w:w="1475" w:type="dxa"/>
            <w:tcBorders>
              <w:top w:val="nil"/>
              <w:bottom w:val="single" w:sz="8" w:space="0" w:color="auto"/>
            </w:tcBorders>
            <w:shd w:val="clear" w:color="auto" w:fill="DDDDDD"/>
          </w:tcPr>
          <w:p>
            <w:pPr>
              <w:adjustRightInd w:val="0"/>
              <w:snapToGrid w:val="0"/>
              <w:rPr>
                <w:rFonts w:ascii="Times New Roman" w:hAnsi="Times New Roman"/>
                <w:sz w:val="18"/>
                <w:szCs w:val="18"/>
              </w:rPr>
            </w:pPr>
            <w:r>
              <w:rPr>
                <w:rFonts w:ascii="Times New Roman" w:hAnsi="Times New Roman"/>
                <w:sz w:val="18"/>
                <w:szCs w:val="18"/>
              </w:rPr>
              <w:t>This study</w:t>
            </w:r>
          </w:p>
        </w:tc>
        <w:tc>
          <w:tcPr>
            <w:tcW w:w="1559" w:type="dxa"/>
            <w:tcBorders>
              <w:top w:val="nil"/>
              <w:bottom w:val="single" w:sz="8" w:space="0" w:color="auto"/>
            </w:tcBorders>
            <w:shd w:val="clear" w:color="auto" w:fill="DDDDDD"/>
          </w:tcPr>
          <w:p>
            <w:pPr>
              <w:adjustRightInd w:val="0"/>
              <w:snapToGrid w:val="0"/>
              <w:jc w:val="left"/>
              <w:rPr>
                <w:rFonts w:ascii="Times New Roman" w:hAnsi="Times New Roman"/>
                <w:sz w:val="18"/>
                <w:szCs w:val="18"/>
              </w:rPr>
            </w:pPr>
            <w:r>
              <w:rPr>
                <w:rFonts w:ascii="Times New Roman" w:hAnsi="Times New Roman"/>
                <w:sz w:val="18"/>
                <w:szCs w:val="18"/>
              </w:rPr>
              <w:t>Network topology;</w:t>
            </w:r>
          </w:p>
          <w:p>
            <w:pPr>
              <w:adjustRightInd w:val="0"/>
              <w:snapToGrid w:val="0"/>
              <w:jc w:val="left"/>
              <w:rPr>
                <w:rFonts w:ascii="Times New Roman" w:hAnsi="Times New Roman"/>
                <w:sz w:val="18"/>
                <w:szCs w:val="18"/>
              </w:rPr>
            </w:pPr>
            <w:r>
              <w:rPr>
                <w:rFonts w:ascii="Times New Roman" w:hAnsi="Times New Roman"/>
                <w:sz w:val="18"/>
                <w:szCs w:val="18"/>
              </w:rPr>
              <w:t>Pipeline seismic resistance capacity;</w:t>
            </w:r>
          </w:p>
        </w:tc>
        <w:tc>
          <w:tcPr>
            <w:tcW w:w="2491" w:type="dxa"/>
            <w:tcBorders>
              <w:top w:val="nil"/>
              <w:bottom w:val="single" w:sz="8" w:space="0" w:color="auto"/>
            </w:tcBorders>
            <w:shd w:val="clear" w:color="auto" w:fill="DDDDDD"/>
          </w:tcPr>
          <w:p>
            <w:pPr>
              <w:adjustRightInd w:val="0"/>
              <w:snapToGrid w:val="0"/>
              <w:rPr>
                <w:rFonts w:ascii="Times New Roman" w:hAnsi="Times New Roman"/>
                <w:sz w:val="18"/>
                <w:szCs w:val="18"/>
              </w:rPr>
            </w:pPr>
            <w:r>
              <w:rPr>
                <w:rFonts w:ascii="Times New Roman" w:eastAsia="仿宋" w:hAnsi="Times New Roman"/>
                <w:color w:val="000000" w:themeColor="text1"/>
                <w:sz w:val="18"/>
                <w:szCs w:val="18"/>
              </w:rPr>
              <w:t>Minimize pipeline network cost</w:t>
            </w:r>
          </w:p>
        </w:tc>
        <w:tc>
          <w:tcPr>
            <w:tcW w:w="3260" w:type="dxa"/>
            <w:tcBorders>
              <w:top w:val="nil"/>
              <w:bottom w:val="single" w:sz="8" w:space="0" w:color="auto"/>
            </w:tcBorders>
            <w:shd w:val="clear" w:color="auto" w:fill="DDDDDD"/>
          </w:tcPr>
          <w:p>
            <w:pPr>
              <w:adjustRightInd w:val="0"/>
              <w:snapToGrid w:val="0"/>
              <w:rPr>
                <w:rFonts w:ascii="Times New Roman" w:hAnsi="Times New Roman"/>
                <w:sz w:val="18"/>
                <w:szCs w:val="18"/>
              </w:rPr>
            </w:pPr>
            <w:r>
              <w:rPr>
                <w:rFonts w:ascii="Times New Roman" w:eastAsia="仿宋" w:hAnsi="Times New Roman"/>
                <w:i/>
                <w:color w:val="000000" w:themeColor="text1"/>
                <w:sz w:val="18"/>
                <w:szCs w:val="18"/>
              </w:rPr>
              <w:t>P</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P</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color w:val="000000" w:themeColor="text1"/>
                <w:sz w:val="18"/>
                <w:szCs w:val="18"/>
              </w:rPr>
              <w:t>)], Nodal connective reliability;</w:t>
            </w:r>
          </w:p>
          <w:p>
            <w:pPr>
              <w:adjustRightInd w:val="0"/>
              <w:snapToGrid w:val="0"/>
              <w:rPr>
                <w:rFonts w:ascii="Times New Roman" w:hAnsi="Times New Roman"/>
                <w:sz w:val="18"/>
                <w:szCs w:val="18"/>
              </w:rPr>
            </w:pPr>
            <w:r>
              <w:rPr>
                <w:rFonts w:ascii="Times New Roman" w:eastAsia="仿宋" w:hAnsi="Times New Roman"/>
                <w:i/>
                <w:color w:val="000000" w:themeColor="text1"/>
                <w:sz w:val="18"/>
                <w:szCs w:val="18"/>
              </w:rPr>
              <w:t>R</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hint="eastAsia"/>
                <w:color w:val="000000" w:themeColor="text1"/>
                <w:sz w:val="18"/>
                <w:szCs w:val="18"/>
              </w:rPr>
              <w:t>[</w:t>
            </w:r>
            <w:r>
              <w:rPr>
                <w:rFonts w:ascii="Times New Roman" w:eastAsia="仿宋" w:hAnsi="Times New Roman"/>
                <w:i/>
                <w:color w:val="000000" w:themeColor="text1"/>
                <w:sz w:val="18"/>
                <w:szCs w:val="18"/>
              </w:rPr>
              <w:t>R</w:t>
            </w:r>
            <w:r>
              <w:rPr>
                <w:rFonts w:ascii="Times New Roman" w:eastAsia="仿宋" w:hAnsi="Times New Roman"/>
                <w:color w:val="000000" w:themeColor="text1"/>
                <w:sz w:val="18"/>
                <w:szCs w:val="18"/>
              </w:rPr>
              <w:t>(</w:t>
            </w:r>
            <w:r>
              <w:rPr>
                <w:rFonts w:ascii="Times New Roman" w:eastAsia="仿宋" w:hAnsi="Times New Roman"/>
                <w:i/>
                <w:color w:val="000000" w:themeColor="text1"/>
                <w:sz w:val="18"/>
                <w:szCs w:val="18"/>
              </w:rPr>
              <w:t>i</w:t>
            </w:r>
            <w:r>
              <w:rPr>
                <w:rFonts w:ascii="Times New Roman" w:eastAsia="仿宋" w:hAnsi="Times New Roman"/>
                <w:color w:val="000000" w:themeColor="text1"/>
                <w:sz w:val="18"/>
                <w:szCs w:val="18"/>
              </w:rPr>
              <w:t>)], Nodal connective redundancy;</w:t>
            </w:r>
          </w:p>
        </w:tc>
      </w:tr>
    </w:tbl>
    <w:p>
      <w:pPr>
        <w:ind w:firstLineChars="200" w:firstLine="420"/>
        <w:rPr>
          <w:rFonts w:ascii="Times New Roman" w:hAnsi="Times New Roman" w:cs="Times New Roman"/>
          <w:sz w:val="21"/>
          <w:szCs w:val="21"/>
        </w:rPr>
      </w:pPr>
      <w:bookmarkStart w:id="831" w:name="OLE_LINK222"/>
      <w:bookmarkStart w:id="832" w:name="OLE_LINK223"/>
      <w:r>
        <w:rPr>
          <w:rFonts w:ascii="Times New Roman" w:hAnsi="Times New Roman" w:cs="Times New Roman"/>
          <w:sz w:val="21"/>
          <w:szCs w:val="21"/>
        </w:rPr>
        <w:t>Based on the optimization model by Li and Liu</w:t>
      </w:r>
      <w:r>
        <w:rPr>
          <w:rFonts w:ascii="Times New Roman" w:hAnsi="Times New Roman" w:cs="Times New Roman"/>
          <w:color w:val="FF0000"/>
          <w:sz w:val="21"/>
          <w:szCs w:val="21"/>
        </w:rPr>
        <w:t xml:space="preserve"> </w:t>
      </w:r>
      <w:r>
        <w:rPr>
          <w:rFonts w:ascii="Times New Roman" w:hAnsi="Times New Roman" w:cs="Times New Roman"/>
          <w:color w:val="000000" w:themeColor="text1"/>
          <w:sz w:val="21"/>
          <w:szCs w:val="21"/>
        </w:rPr>
        <w:t>(</w:t>
      </w:r>
      <w:r>
        <w:rPr>
          <w:rFonts w:ascii="Times New Roman" w:hAnsi="Times New Roman" w:cs="Times New Roman"/>
          <w:color w:val="0000FF"/>
          <w:sz w:val="21"/>
          <w:szCs w:val="21"/>
        </w:rPr>
        <w:t>2008</w:t>
      </w:r>
      <w:r>
        <w:rPr>
          <w:rFonts w:ascii="Times New Roman" w:hAnsi="Times New Roman" w:cs="Times New Roman"/>
          <w:color w:val="000000" w:themeColor="text1"/>
          <w:sz w:val="21"/>
          <w:szCs w:val="21"/>
        </w:rPr>
        <w:t>)</w:t>
      </w:r>
      <w:r>
        <w:rPr>
          <w:rFonts w:ascii="Times New Roman" w:hAnsi="Times New Roman" w:cs="Times New Roman"/>
          <w:sz w:val="21"/>
          <w:szCs w:val="21"/>
        </w:rPr>
        <w:t>, this section presents an improved seismic optimization design model considering the importance variet</w:t>
      </w:r>
      <w:ins w:id="833" w:author="Editor" w:date="2016-02-11T10:14:00Z">
        <w:r>
          <w:rPr>
            <w:rFonts w:ascii="Times New Roman" w:hAnsi="Times New Roman" w:cs="Times New Roman"/>
            <w:sz w:val="21"/>
            <w:szCs w:val="21"/>
          </w:rPr>
          <w:t>y</w:t>
        </w:r>
      </w:ins>
      <w:del w:id="834" w:author="Editor" w:date="2016-02-11T10:14:00Z">
        <w:r>
          <w:rPr>
            <w:rFonts w:ascii="Times New Roman" w:hAnsi="Times New Roman" w:cs="Times New Roman"/>
            <w:sz w:val="21"/>
            <w:szCs w:val="21"/>
          </w:rPr>
          <w:delText>ies</w:delText>
        </w:r>
      </w:del>
      <w:r>
        <w:rPr>
          <w:rFonts w:ascii="Times New Roman" w:hAnsi="Times New Roman" w:cs="Times New Roman"/>
          <w:sz w:val="21"/>
          <w:szCs w:val="21"/>
        </w:rPr>
        <w:t xml:space="preserve"> of user nodes and the seismic resistance capacity diversit</w:t>
      </w:r>
      <w:ins w:id="835" w:author="Editor" w:date="2016-02-11T10:14:00Z">
        <w:r>
          <w:rPr>
            <w:rFonts w:ascii="Times New Roman" w:hAnsi="Times New Roman" w:cs="Times New Roman"/>
            <w:sz w:val="21"/>
            <w:szCs w:val="21"/>
          </w:rPr>
          <w:t>y</w:t>
        </w:r>
      </w:ins>
      <w:del w:id="836" w:author="Editor" w:date="2016-02-11T10:14:00Z">
        <w:r>
          <w:rPr>
            <w:rFonts w:ascii="Times New Roman" w:hAnsi="Times New Roman" w:cs="Times New Roman"/>
            <w:sz w:val="21"/>
            <w:szCs w:val="21"/>
          </w:rPr>
          <w:delText>ies</w:delText>
        </w:r>
      </w:del>
      <w:r>
        <w:rPr>
          <w:rFonts w:ascii="Times New Roman" w:hAnsi="Times New Roman" w:cs="Times New Roman"/>
          <w:sz w:val="21"/>
          <w:szCs w:val="21"/>
        </w:rPr>
        <w:t xml:space="preserve"> of pipelines. The improvements in the model includ</w:t>
      </w:r>
      <w:ins w:id="837" w:author="Editor" w:date="2016-02-11T10:14:00Z">
        <w:r>
          <w:rPr>
            <w:rFonts w:ascii="Times New Roman" w:hAnsi="Times New Roman" w:cs="Times New Roman"/>
            <w:sz w:val="21"/>
            <w:szCs w:val="21"/>
          </w:rPr>
          <w:t>e</w:t>
        </w:r>
      </w:ins>
      <w:del w:id="838" w:author="Editor" w:date="2016-02-11T10:14:00Z">
        <w:r>
          <w:rPr>
            <w:rFonts w:ascii="Times New Roman" w:hAnsi="Times New Roman" w:cs="Times New Roman"/>
            <w:sz w:val="21"/>
            <w:szCs w:val="21"/>
          </w:rPr>
          <w:delText>ing:</w:delText>
        </w:r>
      </w:del>
      <w:ins w:id="839" w:author="Editor" w:date="2016-02-11T10:14:00Z">
        <w:r>
          <w:rPr>
            <w:rFonts w:ascii="Times New Roman" w:hAnsi="Times New Roman" w:cs="Times New Roman"/>
            <w:sz w:val="21"/>
            <w:szCs w:val="21"/>
          </w:rPr>
          <w:t xml:space="preserve"> that a</w:t>
        </w:r>
      </w:ins>
      <w:r>
        <w:rPr>
          <w:rFonts w:ascii="Times New Roman" w:hAnsi="Times New Roman" w:cs="Times New Roman"/>
          <w:sz w:val="21"/>
          <w:szCs w:val="21"/>
        </w:rPr>
        <w:t xml:space="preserve"> specific constraint value is appointed for each user node rather than </w:t>
      </w:r>
      <w:ins w:id="840" w:author="Editor" w:date="2016-02-11T10:14:00Z">
        <w:r>
          <w:rPr>
            <w:rFonts w:ascii="Times New Roman" w:hAnsi="Times New Roman" w:cs="Times New Roman"/>
            <w:sz w:val="21"/>
            <w:szCs w:val="21"/>
          </w:rPr>
          <w:t xml:space="preserve">a </w:t>
        </w:r>
      </w:ins>
      <w:r>
        <w:rPr>
          <w:rFonts w:ascii="Times New Roman" w:hAnsi="Times New Roman" w:cs="Times New Roman"/>
          <w:sz w:val="21"/>
          <w:szCs w:val="21"/>
        </w:rPr>
        <w:t xml:space="preserve">general constraint for all user nodes, and </w:t>
      </w:r>
      <w:ins w:id="841" w:author="Editor" w:date="2016-02-11T10:14:00Z">
        <w:r>
          <w:rPr>
            <w:rFonts w:ascii="Times New Roman" w:hAnsi="Times New Roman" w:cs="Times New Roman"/>
            <w:sz w:val="21"/>
            <w:szCs w:val="21"/>
          </w:rPr>
          <w:t xml:space="preserve">the </w:t>
        </w:r>
      </w:ins>
      <w:r>
        <w:rPr>
          <w:rFonts w:ascii="Times New Roman" w:hAnsi="Times New Roman" w:cs="Times New Roman"/>
          <w:sz w:val="21"/>
          <w:szCs w:val="21"/>
        </w:rPr>
        <w:t>seismic resistance capacit</w:t>
      </w:r>
      <w:ins w:id="842" w:author="Editor" w:date="2016-02-11T10:15:00Z">
        <w:r>
          <w:rPr>
            <w:rFonts w:ascii="Times New Roman" w:hAnsi="Times New Roman" w:cs="Times New Roman"/>
            <w:sz w:val="21"/>
            <w:szCs w:val="21"/>
          </w:rPr>
          <w:t>ies</w:t>
        </w:r>
      </w:ins>
      <w:del w:id="843" w:author="Editor" w:date="2016-02-11T10:15:00Z">
        <w:r>
          <w:rPr>
            <w:rFonts w:ascii="Times New Roman" w:hAnsi="Times New Roman" w:cs="Times New Roman"/>
            <w:sz w:val="21"/>
            <w:szCs w:val="21"/>
          </w:rPr>
          <w:delText>y</w:delText>
        </w:r>
      </w:del>
      <w:r>
        <w:rPr>
          <w:rFonts w:ascii="Times New Roman" w:hAnsi="Times New Roman" w:cs="Times New Roman"/>
          <w:sz w:val="21"/>
          <w:szCs w:val="21"/>
        </w:rPr>
        <w:t xml:space="preserve"> of </w:t>
      </w:r>
      <w:ins w:id="844" w:author="Editor" w:date="2016-02-11T10:15: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pipelines </w:t>
      </w:r>
      <w:del w:id="845" w:author="Editor" w:date="2016-02-11T10:15:00Z">
        <w:r>
          <w:rPr>
            <w:rFonts w:ascii="Times New Roman" w:hAnsi="Times New Roman" w:cs="Times New Roman"/>
            <w:sz w:val="21"/>
            <w:szCs w:val="21"/>
          </w:rPr>
          <w:delText xml:space="preserve">is </w:delText>
        </w:r>
      </w:del>
      <w:ins w:id="846" w:author="Editor" w:date="2016-02-11T10:15:00Z">
        <w:r>
          <w:rPr>
            <w:rFonts w:ascii="Times New Roman" w:hAnsi="Times New Roman" w:cs="Times New Roman"/>
            <w:sz w:val="21"/>
            <w:szCs w:val="21"/>
          </w:rPr>
          <w:t xml:space="preserve">are </w:t>
        </w:r>
      </w:ins>
      <w:r>
        <w:rPr>
          <w:rFonts w:ascii="Times New Roman" w:hAnsi="Times New Roman" w:cs="Times New Roman"/>
          <w:sz w:val="21"/>
          <w:szCs w:val="21"/>
        </w:rPr>
        <w:t>treated as decision variables. The improved optimization model is expressed as</w:t>
      </w:r>
    </w:p>
    <w:bookmarkEnd w:id="831"/>
    <w:bookmarkEnd w:id="832"/>
    <w:p>
      <w:pPr>
        <w:ind w:firstLineChars="200" w:firstLine="560"/>
        <w:jc w:val="right"/>
        <w:rPr>
          <w:rFonts w:ascii="Times New Roman" w:hAnsi="Times New Roman" w:cs="Times New Roman"/>
          <w:szCs w:val="21"/>
        </w:rPr>
      </w:pPr>
      <w:r>
        <w:rPr>
          <w:rFonts w:ascii="Times New Roman" w:hAnsi="Times New Roman" w:cs="Times New Roman"/>
          <w:position w:val="-46"/>
          <w:szCs w:val="21"/>
        </w:rPr>
        <w:object w:dxaOrig="2180" w:dyaOrig="1020">
          <v:shape id="_x0000_i1031" type="#_x0000_t75" style="width:109.15pt;height:52.15pt" o:ole="">
            <v:imagedata r:id="rId22" o:title=""/>
          </v:shape>
          <o:OLEObject Type="Embed" ProgID="Equation.DSMT4" ShapeID="_x0000_i1031" DrawAspect="Content" ObjectID="_1517292100" r:id="rId23"/>
        </w:object>
      </w:r>
      <w:r>
        <w:rPr>
          <w:rFonts w:ascii="Times New Roman" w:hAnsi="Times New Roman" w:cs="Times New Roman"/>
          <w:sz w:val="21"/>
          <w:szCs w:val="21"/>
        </w:rPr>
        <w:t xml:space="preserve">                                 (5)</w:t>
      </w:r>
    </w:p>
    <w:p>
      <w:pPr>
        <w:rPr>
          <w:rFonts w:ascii="Times New Roman" w:eastAsia="SimSun" w:hAnsi="Times New Roman" w:cs="Times New Roman"/>
          <w:sz w:val="21"/>
          <w:szCs w:val="21"/>
        </w:rPr>
      </w:pPr>
      <w:del w:id="847" w:author="Editor" w:date="2016-02-11T10:15:00Z">
        <w:r>
          <w:rPr>
            <w:rFonts w:ascii="Times New Roman" w:eastAsia="SimSun" w:hAnsi="Times New Roman" w:cs="Times New Roman"/>
            <w:sz w:val="21"/>
            <w:szCs w:val="21"/>
          </w:rPr>
          <w:delText>W</w:delText>
        </w:r>
      </w:del>
      <w:proofErr w:type="gramStart"/>
      <w:ins w:id="848" w:author="Editor" w:date="2016-02-11T10:15:00Z">
        <w:r>
          <w:rPr>
            <w:rFonts w:ascii="Times New Roman" w:eastAsia="SimSun" w:hAnsi="Times New Roman" w:cs="Times New Roman"/>
            <w:sz w:val="21"/>
            <w:szCs w:val="21"/>
          </w:rPr>
          <w:t>w</w:t>
        </w:r>
      </w:ins>
      <w:r>
        <w:rPr>
          <w:rFonts w:ascii="Times New Roman" w:eastAsia="SimSun" w:hAnsi="Times New Roman" w:cs="Times New Roman"/>
          <w:sz w:val="21"/>
          <w:szCs w:val="21"/>
        </w:rPr>
        <w:t>here</w:t>
      </w:r>
      <w:proofErr w:type="gramEnd"/>
      <w:r>
        <w:rPr>
          <w:rFonts w:ascii="Times New Roman" w:eastAsia="SimSun" w:hAnsi="Times New Roman" w:cs="Times New Roman"/>
          <w:sz w:val="21"/>
          <w:szCs w:val="21"/>
        </w:rPr>
        <w:t xml:space="preserve"> </w:t>
      </w:r>
      <w:r>
        <w:rPr>
          <w:rFonts w:ascii="Times New Roman" w:eastAsia="SimSun" w:hAnsi="Times New Roman" w:cs="Times New Roman"/>
          <w:i/>
          <w:sz w:val="21"/>
          <w:szCs w:val="21"/>
        </w:rPr>
        <w:t>C</w:t>
      </w:r>
      <w:r>
        <w:rPr>
          <w:rFonts w:ascii="Times New Roman" w:eastAsia="SimSun" w:hAnsi="Times New Roman" w:cs="Times New Roman"/>
          <w:sz w:val="21"/>
          <w:szCs w:val="21"/>
        </w:rPr>
        <w:t xml:space="preserve"> is the total construction cost of all pipelines in WDS, </w:t>
      </w:r>
      <w:r>
        <w:rPr>
          <w:rFonts w:ascii="Times New Roman" w:eastAsia="SimSun" w:hAnsi="Times New Roman" w:cs="Times New Roman"/>
          <w:i/>
          <w:sz w:val="21"/>
          <w:szCs w:val="21"/>
        </w:rPr>
        <w:t>c</w:t>
      </w:r>
      <w:r>
        <w:rPr>
          <w:rFonts w:ascii="Times New Roman" w:eastAsia="SimSun" w:hAnsi="Times New Roman" w:cs="Times New Roman"/>
          <w:sz w:val="21"/>
          <w:szCs w:val="21"/>
        </w:rPr>
        <w:t>(</w:t>
      </w:r>
      <w:r>
        <w:rPr>
          <w:rFonts w:ascii="Times New Roman" w:eastAsia="SimSun" w:hAnsi="Times New Roman" w:cs="Times New Roman"/>
          <w:i/>
          <w:sz w:val="21"/>
          <w:szCs w:val="21"/>
        </w:rPr>
        <w:t>l</w:t>
      </w:r>
      <w:r>
        <w:rPr>
          <w:rFonts w:ascii="Times New Roman" w:eastAsia="SimSun" w:hAnsi="Times New Roman" w:cs="Times New Roman"/>
          <w:i/>
          <w:sz w:val="21"/>
          <w:szCs w:val="21"/>
          <w:vertAlign w:val="subscript"/>
        </w:rPr>
        <w:t>i</w:t>
      </w:r>
      <w:r>
        <w:rPr>
          <w:rFonts w:ascii="Times New Roman" w:eastAsia="SimSun" w:hAnsi="Times New Roman" w:cs="Times New Roman"/>
          <w:sz w:val="21"/>
          <w:szCs w:val="21"/>
        </w:rPr>
        <w:t xml:space="preserve">, </w:t>
      </w:r>
      <w:r>
        <w:rPr>
          <w:rFonts w:ascii="Times New Roman" w:eastAsia="SimSun" w:hAnsi="Times New Roman" w:cs="Times New Roman"/>
          <w:i/>
          <w:sz w:val="21"/>
          <w:szCs w:val="21"/>
        </w:rPr>
        <w:t>d</w:t>
      </w:r>
      <w:r>
        <w:rPr>
          <w:rFonts w:ascii="Times New Roman" w:eastAsia="SimSun" w:hAnsi="Times New Roman" w:cs="Times New Roman"/>
          <w:i/>
          <w:sz w:val="21"/>
          <w:szCs w:val="21"/>
          <w:vertAlign w:val="subscript"/>
        </w:rPr>
        <w:t>i</w:t>
      </w:r>
      <w:r>
        <w:rPr>
          <w:rFonts w:ascii="Times New Roman" w:eastAsia="SimSun" w:hAnsi="Times New Roman" w:cs="Times New Roman"/>
          <w:sz w:val="21"/>
          <w:szCs w:val="21"/>
        </w:rPr>
        <w:t>)</w:t>
      </w:r>
      <w:ins w:id="849" w:author="Editor" w:date="2016-02-11T10:15:00Z">
        <w:r>
          <w:rPr>
            <w:rFonts w:ascii="Times New Roman" w:eastAsia="SimSun" w:hAnsi="Times New Roman" w:cs="Times New Roman"/>
            <w:sz w:val="21"/>
            <w:szCs w:val="21"/>
          </w:rPr>
          <w:t xml:space="preserve"> </w:t>
        </w:r>
      </w:ins>
      <w:r>
        <w:rPr>
          <w:rFonts w:ascii="Times New Roman" w:eastAsia="SimSun" w:hAnsi="Times New Roman" w:cs="Times New Roman"/>
          <w:sz w:val="21"/>
          <w:szCs w:val="21"/>
        </w:rPr>
        <w:t xml:space="preserve">is the construction cost of pipeline </w:t>
      </w:r>
      <w:r>
        <w:rPr>
          <w:rFonts w:ascii="Times New Roman" w:eastAsia="SimSun" w:hAnsi="Times New Roman" w:cs="Times New Roman"/>
          <w:i/>
          <w:sz w:val="21"/>
          <w:szCs w:val="21"/>
        </w:rPr>
        <w:t>i</w:t>
      </w:r>
      <w:r>
        <w:rPr>
          <w:rFonts w:ascii="Times New Roman" w:eastAsia="SimSun" w:hAnsi="Times New Roman" w:cs="Times New Roman"/>
          <w:sz w:val="21"/>
          <w:szCs w:val="21"/>
        </w:rPr>
        <w:t xml:space="preserve">; </w:t>
      </w:r>
      <w:ins w:id="850" w:author="Editor" w:date="2016-02-11T10:15:00Z">
        <w:r>
          <w:rPr>
            <w:rFonts w:ascii="Times New Roman" w:eastAsia="SimSun" w:hAnsi="Times New Roman" w:cs="Times New Roman"/>
            <w:sz w:val="21"/>
            <w:szCs w:val="21"/>
          </w:rPr>
          <w:t xml:space="preserve">and </w:t>
        </w:r>
      </w:ins>
      <w:r>
        <w:rPr>
          <w:rFonts w:ascii="Times New Roman" w:eastAsia="SimSun" w:hAnsi="Times New Roman" w:cs="Times New Roman"/>
          <w:i/>
          <w:sz w:val="21"/>
          <w:szCs w:val="21"/>
        </w:rPr>
        <w:t>l</w:t>
      </w:r>
      <w:r>
        <w:rPr>
          <w:rFonts w:ascii="Times New Roman" w:eastAsia="SimSun" w:hAnsi="Times New Roman" w:cs="Times New Roman"/>
          <w:i/>
          <w:sz w:val="21"/>
          <w:szCs w:val="21"/>
          <w:vertAlign w:val="subscript"/>
        </w:rPr>
        <w:t>i</w:t>
      </w:r>
      <w:r>
        <w:rPr>
          <w:rFonts w:ascii="Times New Roman" w:eastAsia="SimSun" w:hAnsi="Times New Roman" w:cs="Times New Roman"/>
          <w:sz w:val="21"/>
          <w:szCs w:val="21"/>
        </w:rPr>
        <w:t xml:space="preserve"> and </w:t>
      </w:r>
      <w:r>
        <w:rPr>
          <w:rFonts w:ascii="Times New Roman" w:eastAsia="SimSun" w:hAnsi="Times New Roman" w:cs="Times New Roman"/>
          <w:i/>
          <w:sz w:val="21"/>
          <w:szCs w:val="21"/>
        </w:rPr>
        <w:t>d</w:t>
      </w:r>
      <w:r>
        <w:rPr>
          <w:rFonts w:ascii="Times New Roman" w:eastAsia="SimSun" w:hAnsi="Times New Roman" w:cs="Times New Roman"/>
          <w:i/>
          <w:sz w:val="21"/>
          <w:szCs w:val="21"/>
          <w:vertAlign w:val="subscript"/>
        </w:rPr>
        <w:t>i</w:t>
      </w:r>
      <w:r>
        <w:rPr>
          <w:rFonts w:ascii="Times New Roman" w:eastAsia="SimSun" w:hAnsi="Times New Roman" w:cs="Times New Roman"/>
          <w:sz w:val="21"/>
          <w:szCs w:val="21"/>
        </w:rPr>
        <w:t xml:space="preserve"> denote the length and diameter of pipeline </w:t>
      </w:r>
      <w:r>
        <w:rPr>
          <w:rFonts w:ascii="Times New Roman" w:eastAsia="SimSun" w:hAnsi="Times New Roman" w:cs="Times New Roman"/>
          <w:i/>
          <w:sz w:val="21"/>
          <w:szCs w:val="21"/>
        </w:rPr>
        <w:t>i</w:t>
      </w:r>
      <w:ins w:id="851" w:author="Editor" w:date="2016-02-11T10:15:00Z">
        <w:r>
          <w:rPr>
            <w:rFonts w:ascii="Times New Roman" w:eastAsia="SimSun" w:hAnsi="Times New Roman" w:cs="Times New Roman"/>
            <w:sz w:val="21"/>
            <w:szCs w:val="21"/>
          </w:rPr>
          <w:t>,</w:t>
        </w:r>
      </w:ins>
      <w:r>
        <w:rPr>
          <w:rFonts w:ascii="Times New Roman" w:eastAsia="SimSun" w:hAnsi="Times New Roman" w:cs="Times New Roman"/>
          <w:sz w:val="21"/>
          <w:szCs w:val="21"/>
        </w:rPr>
        <w:t xml:space="preserve"> respectively. </w:t>
      </w:r>
      <w:proofErr w:type="gramStart"/>
      <w:r>
        <w:rPr>
          <w:rFonts w:ascii="Times New Roman" w:eastAsia="SimSun" w:hAnsi="Times New Roman" w:cs="Times New Roman"/>
          <w:i/>
          <w:sz w:val="21"/>
          <w:szCs w:val="21"/>
        </w:rPr>
        <w:t>γ</w:t>
      </w:r>
      <w:r>
        <w:rPr>
          <w:rFonts w:ascii="Times New Roman" w:eastAsia="SimSun" w:hAnsi="Times New Roman" w:cs="Times New Roman"/>
          <w:i/>
          <w:sz w:val="21"/>
          <w:szCs w:val="21"/>
          <w:vertAlign w:val="subscript"/>
        </w:rPr>
        <w:t>i</w:t>
      </w:r>
      <w:proofErr w:type="gramEnd"/>
      <w:r>
        <w:rPr>
          <w:rFonts w:ascii="Times New Roman" w:eastAsia="SimSun" w:hAnsi="Times New Roman" w:cs="Times New Roman"/>
          <w:i/>
          <w:sz w:val="21"/>
          <w:szCs w:val="21"/>
        </w:rPr>
        <w:t xml:space="preserve"> </w:t>
      </w:r>
      <w:r>
        <w:rPr>
          <w:rFonts w:ascii="Times New Roman" w:eastAsia="SimSun" w:hAnsi="Times New Roman" w:cs="Times New Roman"/>
          <w:sz w:val="21"/>
          <w:szCs w:val="21"/>
        </w:rPr>
        <w:t xml:space="preserve">is an indicative function, </w:t>
      </w:r>
      <w:ins w:id="852" w:author="Editor" w:date="2016-02-11T10:15:00Z">
        <w:r>
          <w:rPr>
            <w:rFonts w:ascii="Times New Roman" w:eastAsia="SimSun" w:hAnsi="Times New Roman" w:cs="Times New Roman"/>
            <w:sz w:val="21"/>
            <w:szCs w:val="21"/>
          </w:rPr>
          <w:t xml:space="preserve">where </w:t>
        </w:r>
      </w:ins>
      <w:r>
        <w:rPr>
          <w:rFonts w:ascii="Times New Roman" w:eastAsia="SimSun" w:hAnsi="Times New Roman" w:cs="Times New Roman"/>
          <w:i/>
          <w:sz w:val="21"/>
          <w:szCs w:val="21"/>
        </w:rPr>
        <w:t>γ</w:t>
      </w:r>
      <w:r>
        <w:rPr>
          <w:rFonts w:ascii="Times New Roman" w:eastAsia="SimSun" w:hAnsi="Times New Roman" w:cs="Times New Roman"/>
          <w:i/>
          <w:sz w:val="21"/>
          <w:szCs w:val="21"/>
          <w:vertAlign w:val="subscript"/>
        </w:rPr>
        <w:t>i</w:t>
      </w:r>
      <w:r>
        <w:rPr>
          <w:rFonts w:ascii="Times New Roman" w:eastAsia="SimSun" w:hAnsi="Times New Roman" w:cs="Times New Roman"/>
          <w:sz w:val="21"/>
          <w:szCs w:val="21"/>
        </w:rPr>
        <w:t xml:space="preserve"> =1 if pipeline </w:t>
      </w:r>
      <w:r>
        <w:rPr>
          <w:rFonts w:ascii="Times New Roman" w:eastAsia="SimSun" w:hAnsi="Times New Roman" w:cs="Times New Roman"/>
          <w:i/>
          <w:sz w:val="21"/>
          <w:szCs w:val="21"/>
        </w:rPr>
        <w:t>i</w:t>
      </w:r>
      <w:r>
        <w:rPr>
          <w:rFonts w:ascii="Times New Roman" w:eastAsia="SimSun" w:hAnsi="Times New Roman" w:cs="Times New Roman"/>
          <w:sz w:val="21"/>
          <w:szCs w:val="21"/>
        </w:rPr>
        <w:t xml:space="preserve"> is paved,</w:t>
      </w:r>
      <w:ins w:id="853" w:author="Editor" w:date="2016-02-11T10:15:00Z">
        <w:r>
          <w:rPr>
            <w:rFonts w:ascii="Times New Roman" w:eastAsia="SimSun" w:hAnsi="Times New Roman" w:cs="Times New Roman"/>
            <w:sz w:val="21"/>
            <w:szCs w:val="21"/>
          </w:rPr>
          <w:t xml:space="preserve"> and</w:t>
        </w:r>
      </w:ins>
      <w:r>
        <w:rPr>
          <w:rFonts w:ascii="Times New Roman" w:eastAsia="SimSun" w:hAnsi="Times New Roman" w:cs="Times New Roman"/>
          <w:sz w:val="21"/>
          <w:szCs w:val="21"/>
        </w:rPr>
        <w:t xml:space="preserve"> </w:t>
      </w:r>
      <w:r>
        <w:rPr>
          <w:rFonts w:ascii="Times New Roman" w:eastAsia="SimSun" w:hAnsi="Times New Roman" w:cs="Times New Roman"/>
          <w:i/>
          <w:sz w:val="21"/>
          <w:szCs w:val="21"/>
        </w:rPr>
        <w:t>γ</w:t>
      </w:r>
      <w:r>
        <w:rPr>
          <w:rFonts w:ascii="Times New Roman" w:eastAsia="SimSun" w:hAnsi="Times New Roman" w:cs="Times New Roman"/>
          <w:i/>
          <w:sz w:val="21"/>
          <w:szCs w:val="21"/>
          <w:vertAlign w:val="subscript"/>
        </w:rPr>
        <w:t>i</w:t>
      </w:r>
      <w:r>
        <w:rPr>
          <w:rFonts w:ascii="Times New Roman" w:eastAsia="SimSun" w:hAnsi="Times New Roman" w:cs="Times New Roman"/>
          <w:sz w:val="21"/>
          <w:szCs w:val="21"/>
        </w:rPr>
        <w:t xml:space="preserve"> =0 if pipeline </w:t>
      </w:r>
      <w:r>
        <w:rPr>
          <w:rFonts w:ascii="Times New Roman" w:eastAsia="SimSun" w:hAnsi="Times New Roman" w:cs="Times New Roman"/>
          <w:i/>
          <w:sz w:val="21"/>
          <w:szCs w:val="21"/>
        </w:rPr>
        <w:t>i</w:t>
      </w:r>
      <w:r>
        <w:rPr>
          <w:rFonts w:ascii="Times New Roman" w:eastAsia="SimSun" w:hAnsi="Times New Roman" w:cs="Times New Roman"/>
          <w:sz w:val="21"/>
          <w:szCs w:val="21"/>
        </w:rPr>
        <w:t xml:space="preserve"> is</w:t>
      </w:r>
      <w:del w:id="854" w:author="Editor" w:date="2016-02-11T10:15:00Z">
        <w:r>
          <w:rPr>
            <w:rFonts w:ascii="Times New Roman" w:eastAsia="SimSun" w:hAnsi="Times New Roman" w:cs="Times New Roman"/>
            <w:sz w:val="21"/>
            <w:szCs w:val="21"/>
          </w:rPr>
          <w:delText>n’t</w:delText>
        </w:r>
      </w:del>
      <w:ins w:id="855" w:author="Editor" w:date="2016-02-11T10:15:00Z">
        <w:r>
          <w:rPr>
            <w:rFonts w:ascii="Times New Roman" w:eastAsia="SimSun" w:hAnsi="Times New Roman" w:cs="Times New Roman"/>
            <w:sz w:val="21"/>
            <w:szCs w:val="21"/>
          </w:rPr>
          <w:t xml:space="preserve"> not</w:t>
        </w:r>
      </w:ins>
      <w:r>
        <w:rPr>
          <w:rFonts w:ascii="Times New Roman" w:eastAsia="SimSun" w:hAnsi="Times New Roman" w:cs="Times New Roman"/>
          <w:sz w:val="21"/>
          <w:szCs w:val="21"/>
        </w:rPr>
        <w:t xml:space="preserve"> selected.</w:t>
      </w:r>
      <w:r>
        <w:rPr>
          <w:rFonts w:ascii="Times New Roman" w:hAnsi="Times New Roman" w:cs="Times New Roman"/>
          <w:sz w:val="21"/>
          <w:szCs w:val="21"/>
        </w:rPr>
        <w:t xml:space="preserve"> </w:t>
      </w:r>
      <w:proofErr w:type="gramStart"/>
      <w:r>
        <w:rPr>
          <w:rFonts w:ascii="Times New Roman" w:eastAsia="SimSun" w:hAnsi="Times New Roman" w:cs="Times New Roman"/>
          <w:i/>
          <w:sz w:val="21"/>
          <w:szCs w:val="21"/>
        </w:rPr>
        <w:t>φ</w:t>
      </w:r>
      <w:r>
        <w:rPr>
          <w:rFonts w:ascii="Times New Roman" w:eastAsia="SimSun" w:hAnsi="Times New Roman" w:cs="Times New Roman"/>
          <w:i/>
          <w:sz w:val="21"/>
          <w:szCs w:val="21"/>
          <w:vertAlign w:val="subscript"/>
        </w:rPr>
        <w:t>i</w:t>
      </w:r>
      <w:proofErr w:type="gramEnd"/>
      <w:r>
        <w:rPr>
          <w:rFonts w:ascii="Times New Roman" w:eastAsia="SimSun" w:hAnsi="Times New Roman" w:cs="Times New Roman"/>
          <w:sz w:val="21"/>
          <w:szCs w:val="21"/>
        </w:rPr>
        <w:t xml:space="preserve"> is the cost adjustment coefficient of pipeline </w:t>
      </w:r>
      <w:r>
        <w:rPr>
          <w:rFonts w:ascii="Times New Roman" w:eastAsia="SimSun" w:hAnsi="Times New Roman" w:cs="Times New Roman"/>
          <w:i/>
          <w:sz w:val="21"/>
          <w:szCs w:val="21"/>
        </w:rPr>
        <w:t>i</w:t>
      </w:r>
      <w:r>
        <w:rPr>
          <w:rFonts w:ascii="Times New Roman" w:eastAsia="SimSun" w:hAnsi="Times New Roman" w:cs="Times New Roman"/>
          <w:sz w:val="21"/>
          <w:szCs w:val="21"/>
        </w:rPr>
        <w:t xml:space="preserve">, whose value is dependent on the material and the joint type of </w:t>
      </w:r>
      <w:ins w:id="856" w:author="Editor" w:date="2016-02-11T10:16: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pipeline structures and related to the seismic capacity of </w:t>
      </w:r>
      <w:ins w:id="857" w:author="Editor" w:date="2016-02-11T10:16: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pipelines (see section 3). </w:t>
      </w:r>
      <w:r>
        <w:rPr>
          <w:rFonts w:ascii="Times New Roman" w:eastAsia="SimSun" w:hAnsi="Times New Roman" w:cs="Times New Roman"/>
          <w:i/>
          <w:sz w:val="21"/>
          <w:szCs w:val="21"/>
        </w:rPr>
        <w:t>P</w:t>
      </w:r>
      <w:r>
        <w:rPr>
          <w:rFonts w:ascii="Times New Roman" w:eastAsia="SimSun" w:hAnsi="Times New Roman" w:cs="Times New Roman"/>
          <w:i/>
          <w:sz w:val="21"/>
          <w:szCs w:val="21"/>
          <w:vertAlign w:val="subscript"/>
        </w:rPr>
        <w:t>j</w:t>
      </w:r>
      <w:r>
        <w:rPr>
          <w:rFonts w:ascii="Times New Roman" w:eastAsia="SimSun" w:hAnsi="Times New Roman" w:cs="Times New Roman"/>
          <w:sz w:val="21"/>
          <w:szCs w:val="21"/>
        </w:rPr>
        <w:t xml:space="preserve"> is the seismic reliability requirement of user node </w:t>
      </w:r>
      <w:r>
        <w:rPr>
          <w:rFonts w:ascii="Times New Roman" w:eastAsia="SimSun" w:hAnsi="Times New Roman" w:cs="Times New Roman"/>
          <w:i/>
          <w:sz w:val="21"/>
          <w:szCs w:val="21"/>
        </w:rPr>
        <w:t>j</w:t>
      </w:r>
      <w:r>
        <w:rPr>
          <w:rFonts w:ascii="Times New Roman" w:eastAsia="SimSun" w:hAnsi="Times New Roman" w:cs="Times New Roman"/>
          <w:sz w:val="21"/>
          <w:szCs w:val="21"/>
        </w:rPr>
        <w:t xml:space="preserve">, </w:t>
      </w:r>
      <w:del w:id="858" w:author="Editor" w:date="2016-02-11T10:16:00Z">
        <w:r>
          <w:rPr>
            <w:rFonts w:ascii="Times New Roman" w:eastAsia="SimSun" w:hAnsi="Times New Roman" w:cs="Times New Roman"/>
            <w:sz w:val="21"/>
            <w:szCs w:val="21"/>
          </w:rPr>
          <w:delText xml:space="preserve">and </w:delText>
        </w:r>
      </w:del>
      <w:ins w:id="859" w:author="Editor" w:date="2016-02-11T10:16:00Z">
        <w:r>
          <w:rPr>
            <w:rFonts w:ascii="Times New Roman" w:eastAsia="SimSun" w:hAnsi="Times New Roman" w:cs="Times New Roman"/>
            <w:sz w:val="21"/>
            <w:szCs w:val="21"/>
          </w:rPr>
          <w:t xml:space="preserve">which </w:t>
        </w:r>
      </w:ins>
      <w:r>
        <w:rPr>
          <w:rFonts w:ascii="Times New Roman" w:eastAsia="SimSun" w:hAnsi="Times New Roman" w:cs="Times New Roman"/>
          <w:sz w:val="21"/>
          <w:szCs w:val="21"/>
        </w:rPr>
        <w:t>can be evaluated by Monte Carlo simulation (</w:t>
      </w:r>
      <w:r>
        <w:rPr>
          <w:rFonts w:ascii="Times New Roman" w:hAnsi="Times New Roman"/>
          <w:sz w:val="21"/>
          <w:szCs w:val="21"/>
        </w:rPr>
        <w:t xml:space="preserve">Ramirez and Coit </w:t>
      </w:r>
      <w:r>
        <w:rPr>
          <w:rFonts w:ascii="Times New Roman" w:hAnsi="Times New Roman"/>
          <w:color w:val="0000FF"/>
          <w:sz w:val="21"/>
          <w:szCs w:val="21"/>
        </w:rPr>
        <w:t>2005</w:t>
      </w:r>
      <w:r>
        <w:rPr>
          <w:rFonts w:ascii="Times New Roman" w:eastAsia="SimSun" w:hAnsi="Times New Roman" w:cs="Times New Roman"/>
          <w:sz w:val="21"/>
          <w:szCs w:val="21"/>
        </w:rPr>
        <w:t xml:space="preserve">) or </w:t>
      </w:r>
      <w:ins w:id="860" w:author="Editor" w:date="2016-02-11T10:16:00Z">
        <w:r>
          <w:rPr>
            <w:rFonts w:ascii="Times New Roman" w:eastAsia="SimSun" w:hAnsi="Times New Roman" w:cs="Times New Roman"/>
            <w:sz w:val="21"/>
            <w:szCs w:val="21"/>
          </w:rPr>
          <w:t xml:space="preserve">a </w:t>
        </w:r>
      </w:ins>
      <w:r>
        <w:rPr>
          <w:rFonts w:ascii="Times New Roman" w:hAnsi="Times New Roman" w:cs="Times New Roman"/>
          <w:sz w:val="21"/>
          <w:szCs w:val="21"/>
        </w:rPr>
        <w:t>recursive decomposition algorithm</w:t>
      </w:r>
      <w:r>
        <w:rPr>
          <w:rFonts w:ascii="Times New Roman" w:eastAsia="SimSun" w:hAnsi="Times New Roman" w:cs="Times New Roman"/>
          <w:sz w:val="21"/>
          <w:szCs w:val="21"/>
        </w:rPr>
        <w:t xml:space="preserve"> (</w:t>
      </w:r>
      <w:r>
        <w:rPr>
          <w:rFonts w:ascii="Times New Roman" w:hAnsi="Times New Roman" w:cs="Times New Roman"/>
          <w:sz w:val="21"/>
          <w:szCs w:val="21"/>
        </w:rPr>
        <w:t xml:space="preserve">Li </w:t>
      </w:r>
      <w:r>
        <w:rPr>
          <w:rFonts w:ascii="Times New Roman" w:hAnsi="Times New Roman" w:cs="Times New Roman"/>
          <w:color w:val="0000FF"/>
          <w:sz w:val="21"/>
          <w:szCs w:val="21"/>
        </w:rPr>
        <w:t>2005</w:t>
      </w:r>
      <w:r>
        <w:rPr>
          <w:rFonts w:ascii="Times New Roman" w:hAnsi="Times New Roman" w:cs="Times New Roman"/>
          <w:sz w:val="21"/>
          <w:szCs w:val="21"/>
        </w:rPr>
        <w:t xml:space="preserve">; Lim and Song </w:t>
      </w:r>
      <w:r>
        <w:rPr>
          <w:rFonts w:ascii="Times New Roman" w:hAnsi="Times New Roman" w:cs="Times New Roman"/>
          <w:color w:val="0000FF"/>
          <w:sz w:val="21"/>
          <w:szCs w:val="21"/>
        </w:rPr>
        <w:t>2012</w:t>
      </w:r>
      <w:r>
        <w:rPr>
          <w:rFonts w:ascii="Times New Roman" w:hAnsi="Times New Roman" w:cs="Times New Roman"/>
          <w:sz w:val="21"/>
          <w:szCs w:val="21"/>
        </w:rPr>
        <w:t xml:space="preserve">) </w:t>
      </w:r>
      <w:r>
        <w:rPr>
          <w:rFonts w:ascii="Times New Roman" w:eastAsia="SimSun" w:hAnsi="Times New Roman" w:cs="Times New Roman"/>
          <w:sz w:val="21"/>
          <w:szCs w:val="21"/>
        </w:rPr>
        <w:t xml:space="preserve">according to </w:t>
      </w:r>
      <w:ins w:id="861" w:author="Editor" w:date="2016-02-11T10:16: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network topology and seismic reliabilities of </w:t>
      </w:r>
      <w:ins w:id="862" w:author="Editor" w:date="2016-02-11T10:16: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pipeline structures. </w:t>
      </w:r>
      <w:proofErr w:type="gramStart"/>
      <w:r>
        <w:rPr>
          <w:rFonts w:ascii="Times New Roman" w:eastAsia="SimSun" w:hAnsi="Times New Roman" w:cs="Times New Roman"/>
          <w:i/>
          <w:sz w:val="21"/>
          <w:szCs w:val="21"/>
        </w:rPr>
        <w:t>R</w:t>
      </w:r>
      <w:r>
        <w:rPr>
          <w:rFonts w:ascii="Times New Roman" w:eastAsia="SimSun" w:hAnsi="Times New Roman" w:cs="Times New Roman"/>
          <w:i/>
          <w:sz w:val="21"/>
          <w:szCs w:val="21"/>
          <w:vertAlign w:val="subscript"/>
        </w:rPr>
        <w:t>j</w:t>
      </w:r>
      <w:proofErr w:type="gramEnd"/>
      <w:r>
        <w:rPr>
          <w:rFonts w:ascii="Times New Roman" w:eastAsia="SimSun" w:hAnsi="Times New Roman" w:cs="Times New Roman"/>
          <w:sz w:val="21"/>
          <w:szCs w:val="21"/>
        </w:rPr>
        <w:t xml:space="preserve"> is the connective redundancy demand of user node </w:t>
      </w:r>
      <w:r>
        <w:rPr>
          <w:rFonts w:ascii="Times New Roman" w:eastAsia="SimSun" w:hAnsi="Times New Roman" w:cs="Times New Roman"/>
          <w:i/>
          <w:sz w:val="21"/>
          <w:szCs w:val="21"/>
        </w:rPr>
        <w:t>j</w:t>
      </w:r>
      <w:r>
        <w:rPr>
          <w:rFonts w:ascii="Times New Roman" w:eastAsia="SimSun" w:hAnsi="Times New Roman" w:cs="Times New Roman"/>
          <w:sz w:val="21"/>
          <w:szCs w:val="21"/>
        </w:rPr>
        <w:t xml:space="preserve">, </w:t>
      </w:r>
      <w:del w:id="863" w:author="Editor" w:date="2016-02-11T10:16:00Z">
        <w:r>
          <w:rPr>
            <w:rFonts w:ascii="Times New Roman" w:eastAsia="SimSun" w:hAnsi="Times New Roman" w:cs="Times New Roman"/>
            <w:sz w:val="21"/>
            <w:szCs w:val="21"/>
          </w:rPr>
          <w:delText xml:space="preserve">its </w:delText>
        </w:r>
      </w:del>
      <w:ins w:id="864" w:author="Editor" w:date="2016-02-11T10:16:00Z">
        <w:r>
          <w:rPr>
            <w:rFonts w:ascii="Times New Roman" w:eastAsia="SimSun" w:hAnsi="Times New Roman" w:cs="Times New Roman"/>
            <w:sz w:val="21"/>
            <w:szCs w:val="21"/>
          </w:rPr>
          <w:t xml:space="preserve">whose </w:t>
        </w:r>
      </w:ins>
      <w:r>
        <w:rPr>
          <w:rFonts w:ascii="Times New Roman" w:eastAsia="SimSun" w:hAnsi="Times New Roman" w:cs="Times New Roman"/>
          <w:sz w:val="21"/>
          <w:szCs w:val="21"/>
        </w:rPr>
        <w:t xml:space="preserve">value is related to the number of </w:t>
      </w:r>
      <w:del w:id="865" w:author="Editor" w:date="2016-02-11T10:16:00Z">
        <w:r>
          <w:rPr>
            <w:rFonts w:ascii="Times New Roman" w:eastAsia="SimSun" w:hAnsi="Times New Roman" w:cs="Times New Roman"/>
            <w:sz w:val="21"/>
            <w:szCs w:val="21"/>
          </w:rPr>
          <w:delText xml:space="preserve">its </w:delText>
        </w:r>
      </w:del>
      <w:r>
        <w:rPr>
          <w:rFonts w:ascii="Times New Roman" w:eastAsia="SimSun" w:hAnsi="Times New Roman" w:cs="Times New Roman"/>
          <w:sz w:val="21"/>
          <w:szCs w:val="21"/>
        </w:rPr>
        <w:t>adjacency arcs</w:t>
      </w:r>
      <w:ins w:id="866" w:author="Editor" w:date="2016-02-11T10:16:00Z">
        <w:r>
          <w:rPr>
            <w:rFonts w:ascii="Times New Roman" w:eastAsia="SimSun" w:hAnsi="Times New Roman" w:cs="Times New Roman"/>
            <w:sz w:val="21"/>
            <w:szCs w:val="21"/>
          </w:rPr>
          <w:t>.</w:t>
        </w:r>
      </w:ins>
      <w:del w:id="867" w:author="Editor" w:date="2016-02-11T10:16:00Z">
        <w:r>
          <w:rPr>
            <w:rFonts w:ascii="Times New Roman" w:eastAsia="SimSun" w:hAnsi="Times New Roman" w:cs="Times New Roman"/>
            <w:sz w:val="21"/>
            <w:szCs w:val="21"/>
          </w:rPr>
          <w:delText>,</w:delText>
        </w:r>
      </w:del>
      <w:r>
        <w:rPr>
          <w:rFonts w:ascii="Times New Roman" w:eastAsia="SimSun" w:hAnsi="Times New Roman" w:cs="Times New Roman"/>
          <w:sz w:val="21"/>
          <w:szCs w:val="21"/>
        </w:rPr>
        <w:t xml:space="preserve"> </w:t>
      </w:r>
      <w:ins w:id="868" w:author="Editor" w:date="2016-02-11T10:16: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node degree is taken as the redundancy metric in this study</w:t>
      </w:r>
      <w:ins w:id="869" w:author="Editor" w:date="2016-02-11T10:16:00Z">
        <w:r>
          <w:rPr>
            <w:rFonts w:ascii="Times New Roman" w:eastAsia="SimSun" w:hAnsi="Times New Roman" w:cs="Times New Roman"/>
            <w:sz w:val="21"/>
            <w:szCs w:val="21"/>
          </w:rPr>
          <w:t>;</w:t>
        </w:r>
      </w:ins>
      <w:del w:id="870" w:author="Editor" w:date="2016-02-11T10:16:00Z">
        <w:r>
          <w:rPr>
            <w:rFonts w:ascii="Times New Roman" w:eastAsia="SimSun" w:hAnsi="Times New Roman" w:cs="Times New Roman"/>
            <w:sz w:val="21"/>
            <w:szCs w:val="21"/>
          </w:rPr>
          <w:delText>,</w:delText>
        </w:r>
      </w:del>
      <w:r>
        <w:rPr>
          <w:rFonts w:ascii="Times New Roman" w:eastAsia="SimSun" w:hAnsi="Times New Roman" w:cs="Times New Roman"/>
          <w:sz w:val="21"/>
          <w:szCs w:val="21"/>
        </w:rPr>
        <w:t xml:space="preserve"> illustrations of this parameter are presented in Fig. </w:t>
      </w:r>
      <w:r>
        <w:rPr>
          <w:rFonts w:ascii="Times New Roman" w:eastAsia="SimSun" w:hAnsi="Times New Roman" w:cs="Times New Roman"/>
          <w:color w:val="0000FF"/>
          <w:sz w:val="21"/>
          <w:szCs w:val="21"/>
        </w:rPr>
        <w:t>9</w:t>
      </w:r>
      <w:r>
        <w:rPr>
          <w:rFonts w:ascii="Times New Roman" w:eastAsia="SimSun" w:hAnsi="Times New Roman" w:cs="Times New Roman"/>
          <w:sz w:val="21"/>
          <w:szCs w:val="21"/>
        </w:rPr>
        <w:t>. [</w:t>
      </w:r>
      <w:r>
        <w:rPr>
          <w:rFonts w:ascii="Times New Roman" w:eastAsia="SimSun" w:hAnsi="Times New Roman" w:cs="Times New Roman"/>
          <w:i/>
          <w:sz w:val="21"/>
          <w:szCs w:val="21"/>
        </w:rPr>
        <w:t>P</w:t>
      </w:r>
      <w:r>
        <w:rPr>
          <w:rFonts w:ascii="Times New Roman" w:eastAsia="SimSun" w:hAnsi="Times New Roman" w:cs="Times New Roman"/>
          <w:i/>
          <w:sz w:val="21"/>
          <w:szCs w:val="21"/>
          <w:vertAlign w:val="subscript"/>
        </w:rPr>
        <w:t>j</w:t>
      </w:r>
      <w:r>
        <w:rPr>
          <w:rFonts w:ascii="Times New Roman" w:eastAsia="SimSun" w:hAnsi="Times New Roman" w:cs="Times New Roman"/>
          <w:sz w:val="21"/>
          <w:szCs w:val="21"/>
        </w:rPr>
        <w:t>] and [</w:t>
      </w:r>
      <w:proofErr w:type="gramStart"/>
      <w:r>
        <w:rPr>
          <w:rFonts w:ascii="Times New Roman" w:eastAsia="SimSun" w:hAnsi="Times New Roman" w:cs="Times New Roman"/>
          <w:i/>
          <w:sz w:val="21"/>
          <w:szCs w:val="21"/>
        </w:rPr>
        <w:t>R</w:t>
      </w:r>
      <w:r>
        <w:rPr>
          <w:rFonts w:ascii="Times New Roman" w:eastAsia="SimSun" w:hAnsi="Times New Roman" w:cs="Times New Roman"/>
          <w:i/>
          <w:sz w:val="21"/>
          <w:szCs w:val="21"/>
          <w:vertAlign w:val="subscript"/>
        </w:rPr>
        <w:t>j</w:t>
      </w:r>
      <w:proofErr w:type="gramEnd"/>
      <w:r>
        <w:rPr>
          <w:rFonts w:ascii="Times New Roman" w:eastAsia="SimSun" w:hAnsi="Times New Roman" w:cs="Times New Roman"/>
          <w:sz w:val="21"/>
          <w:szCs w:val="21"/>
        </w:rPr>
        <w:t xml:space="preserve">] are the </w:t>
      </w:r>
      <w:bookmarkStart w:id="871" w:name="OLE_LINK13"/>
      <w:bookmarkStart w:id="872" w:name="OLE_LINK14"/>
      <w:r>
        <w:rPr>
          <w:rFonts w:ascii="Times New Roman" w:eastAsia="SimSun" w:hAnsi="Times New Roman" w:cs="Times New Roman"/>
          <w:sz w:val="21"/>
          <w:szCs w:val="21"/>
        </w:rPr>
        <w:t>constraints of seismic reliability and redundancy in the optimization model</w:t>
      </w:r>
      <w:ins w:id="873" w:author="Editor" w:date="2016-02-11T10:16:00Z">
        <w:r>
          <w:rPr>
            <w:rFonts w:ascii="Times New Roman" w:eastAsia="SimSun" w:hAnsi="Times New Roman" w:cs="Times New Roman"/>
            <w:sz w:val="21"/>
            <w:szCs w:val="21"/>
          </w:rPr>
          <w:t>,</w:t>
        </w:r>
      </w:ins>
      <w:r>
        <w:rPr>
          <w:rFonts w:ascii="Times New Roman" w:eastAsia="SimSun" w:hAnsi="Times New Roman" w:cs="Times New Roman"/>
          <w:sz w:val="21"/>
          <w:szCs w:val="21"/>
        </w:rPr>
        <w:t xml:space="preserve"> </w:t>
      </w:r>
      <w:bookmarkEnd w:id="871"/>
      <w:bookmarkEnd w:id="872"/>
      <w:r>
        <w:rPr>
          <w:rFonts w:ascii="Times New Roman" w:eastAsia="SimSun" w:hAnsi="Times New Roman" w:cs="Times New Roman"/>
          <w:sz w:val="21"/>
          <w:szCs w:val="21"/>
        </w:rPr>
        <w:t>respectively, i.e.</w:t>
      </w:r>
      <w:ins w:id="874" w:author="Editor" w:date="2016-02-11T10:17:00Z">
        <w:r>
          <w:rPr>
            <w:rFonts w:ascii="Times New Roman" w:eastAsia="SimSun" w:hAnsi="Times New Roman" w:cs="Times New Roman"/>
            <w:sz w:val="21"/>
            <w:szCs w:val="21"/>
          </w:rPr>
          <w:t>,</w:t>
        </w:r>
      </w:ins>
      <w:r>
        <w:rPr>
          <w:rFonts w:ascii="Times New Roman" w:eastAsia="SimSun" w:hAnsi="Times New Roman" w:cs="Times New Roman"/>
          <w:sz w:val="21"/>
          <w:szCs w:val="21"/>
        </w:rPr>
        <w:t xml:space="preserve"> the seismic performance objectives of a WDS network. </w:t>
      </w:r>
      <w:ins w:id="875" w:author="Editor" w:date="2016-02-11T10:17:00Z">
        <w:r>
          <w:rPr>
            <w:rFonts w:ascii="Times New Roman" w:eastAsia="SimSun" w:hAnsi="Times New Roman" w:cs="Times New Roman"/>
            <w:sz w:val="21"/>
            <w:szCs w:val="21"/>
          </w:rPr>
          <w:t xml:space="preserve">The </w:t>
        </w:r>
      </w:ins>
      <w:del w:id="876" w:author="Editor" w:date="2016-02-11T10:17:00Z">
        <w:r>
          <w:rPr>
            <w:rFonts w:ascii="Times New Roman" w:eastAsia="SimSun" w:hAnsi="Times New Roman" w:cs="Times New Roman"/>
            <w:sz w:val="21"/>
            <w:szCs w:val="21"/>
          </w:rPr>
          <w:delText>V</w:delText>
        </w:r>
      </w:del>
      <w:ins w:id="877" w:author="Editor" w:date="2016-02-11T10:17:00Z">
        <w:r>
          <w:rPr>
            <w:rFonts w:ascii="Times New Roman" w:eastAsia="SimSun" w:hAnsi="Times New Roman" w:cs="Times New Roman"/>
            <w:sz w:val="21"/>
            <w:szCs w:val="21"/>
          </w:rPr>
          <w:t>v</w:t>
        </w:r>
      </w:ins>
      <w:r>
        <w:rPr>
          <w:rFonts w:ascii="Times New Roman" w:eastAsia="SimSun" w:hAnsi="Times New Roman" w:cs="Times New Roman"/>
          <w:sz w:val="21"/>
          <w:szCs w:val="21"/>
        </w:rPr>
        <w:t>alues of [</w:t>
      </w:r>
      <w:r>
        <w:rPr>
          <w:rFonts w:ascii="Times New Roman" w:eastAsia="SimSun" w:hAnsi="Times New Roman" w:cs="Times New Roman"/>
          <w:i/>
          <w:sz w:val="21"/>
          <w:szCs w:val="21"/>
        </w:rPr>
        <w:t>P</w:t>
      </w:r>
      <w:r>
        <w:rPr>
          <w:rFonts w:ascii="Times New Roman" w:eastAsia="SimSun" w:hAnsi="Times New Roman" w:cs="Times New Roman"/>
          <w:i/>
          <w:sz w:val="21"/>
          <w:szCs w:val="21"/>
          <w:vertAlign w:val="subscript"/>
        </w:rPr>
        <w:t>j</w:t>
      </w:r>
      <w:r>
        <w:rPr>
          <w:rFonts w:ascii="Times New Roman" w:eastAsia="SimSun" w:hAnsi="Times New Roman" w:cs="Times New Roman"/>
          <w:sz w:val="21"/>
          <w:szCs w:val="21"/>
        </w:rPr>
        <w:t>] and [</w:t>
      </w:r>
      <w:proofErr w:type="gramStart"/>
      <w:r>
        <w:rPr>
          <w:rFonts w:ascii="Times New Roman" w:eastAsia="SimSun" w:hAnsi="Times New Roman" w:cs="Times New Roman"/>
          <w:i/>
          <w:sz w:val="21"/>
          <w:szCs w:val="21"/>
        </w:rPr>
        <w:t>R</w:t>
      </w:r>
      <w:r>
        <w:rPr>
          <w:rFonts w:ascii="Times New Roman" w:eastAsia="SimSun" w:hAnsi="Times New Roman" w:cs="Times New Roman"/>
          <w:i/>
          <w:sz w:val="21"/>
          <w:szCs w:val="21"/>
          <w:vertAlign w:val="subscript"/>
        </w:rPr>
        <w:t>j</w:t>
      </w:r>
      <w:proofErr w:type="gramEnd"/>
      <w:r>
        <w:rPr>
          <w:rFonts w:ascii="Times New Roman" w:eastAsia="SimSun" w:hAnsi="Times New Roman" w:cs="Times New Roman"/>
          <w:sz w:val="21"/>
          <w:szCs w:val="21"/>
        </w:rPr>
        <w:t>] for different user nodes should be determined according to their importance classes.</w:t>
      </w:r>
    </w:p>
    <w:p>
      <w:pPr>
        <w:adjustRightInd w:val="0"/>
        <w:snapToGrid w:val="0"/>
        <w:jc w:val="center"/>
        <w:rPr>
          <w:rFonts w:ascii="Times New Roman" w:hAnsi="Times New Roman" w:cs="Times New Roman"/>
          <w:sz w:val="21"/>
          <w:szCs w:val="21"/>
        </w:rPr>
      </w:pPr>
      <w:r>
        <w:rPr>
          <w:rFonts w:ascii="Times New Roman" w:hAnsi="Times New Roman" w:cs="Times New Roman"/>
          <w:lang w:eastAsia="en-US"/>
        </w:rPr>
        <mc:AlternateContent>
          <mc:Choice Requires="wpc">
            <w:drawing>
              <wp:inline distT="0" distB="0" distL="0" distR="0">
                <wp:extent cx="1858108" cy="1465385"/>
                <wp:effectExtent l="0" t="0" r="0" b="1905"/>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9" name="文本框 169"/>
                        <wps:cNvSpPr txBox="1"/>
                        <wps:spPr>
                          <a:xfrm>
                            <a:off x="46819" y="42877"/>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70" name="文本框 170"/>
                        <wps:cNvSpPr txBox="1"/>
                        <wps:spPr>
                          <a:xfrm>
                            <a:off x="810520" y="42139"/>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6</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71" name="文本框 171"/>
                        <wps:cNvSpPr txBox="1"/>
                        <wps:spPr>
                          <a:xfrm>
                            <a:off x="46819" y="634882"/>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2</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72" name="文本框 172"/>
                        <wps:cNvSpPr txBox="1"/>
                        <wps:spPr>
                          <a:xfrm>
                            <a:off x="810520" y="645877"/>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73" name="文本框 173"/>
                        <wps:cNvSpPr txBox="1"/>
                        <wps:spPr>
                          <a:xfrm>
                            <a:off x="1563484" y="645213"/>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4</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74" name="文本框 174"/>
                        <wps:cNvSpPr txBox="1"/>
                        <wps:spPr>
                          <a:xfrm>
                            <a:off x="810520" y="1214447"/>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sz w:val="21"/>
                                  <w:szCs w:val="21"/>
                                </w:rPr>
                                <w:t>1</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75" name="文本框 175"/>
                        <wps:cNvSpPr txBox="1"/>
                        <wps:spPr>
                          <a:xfrm>
                            <a:off x="61876" y="1237940"/>
                            <a:ext cx="188211" cy="174522"/>
                          </a:xfrm>
                          <a:prstGeom prst="rect">
                            <a:avLst/>
                          </a:prstGeom>
                          <a:solidFill>
                            <a:srgbClr val="DDDDDD"/>
                          </a:solidFill>
                          <a:ln w="952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wps:txbx>
                        <wps:bodyPr rot="0" spcFirstLastPara="0" vertOverflow="overflow" horzOverflow="overflow" vert="horz" wrap="square" lIns="36000" tIns="18000" rIns="36000" bIns="18000" numCol="1" spcCol="0" rtlCol="0" fromWordArt="0" anchor="t" anchorCtr="0" forceAA="0" compatLnSpc="1">
                          <a:prstTxWarp prst="textNoShape">
                            <a:avLst/>
                          </a:prstTxWarp>
                          <a:noAutofit/>
                        </wps:bodyPr>
                      </wps:wsp>
                      <wps:wsp>
                        <wps:cNvPr id="176" name="直接连接符 176"/>
                        <wps:cNvCnPr/>
                        <wps:spPr>
                          <a:xfrm>
                            <a:off x="61875" y="1186180"/>
                            <a:ext cx="0" cy="1888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 name="直接连接符 177"/>
                        <wps:cNvCnPr/>
                        <wps:spPr>
                          <a:xfrm flipH="1" flipV="1">
                            <a:off x="152323" y="862089"/>
                            <a:ext cx="85" cy="1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8" name="直接连接符 178"/>
                        <wps:cNvCnPr/>
                        <wps:spPr>
                          <a:xfrm flipV="1">
                            <a:off x="250087" y="1324649"/>
                            <a:ext cx="586879" cy="5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 name="直接连接符 179"/>
                        <wps:cNvCnPr/>
                        <wps:spPr>
                          <a:xfrm flipV="1">
                            <a:off x="917734" y="835922"/>
                            <a:ext cx="0" cy="4079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0" name="直接连接符 180"/>
                        <wps:cNvCnPr/>
                        <wps:spPr>
                          <a:xfrm flipV="1">
                            <a:off x="917734" y="230332"/>
                            <a:ext cx="0" cy="4440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直接连接符 181"/>
                        <wps:cNvCnPr/>
                        <wps:spPr>
                          <a:xfrm flipV="1">
                            <a:off x="236502" y="147536"/>
                            <a:ext cx="600332" cy="20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 name="直接连接符 182"/>
                        <wps:cNvCnPr/>
                        <wps:spPr>
                          <a:xfrm>
                            <a:off x="236502" y="755154"/>
                            <a:ext cx="60046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直接连接符 183"/>
                        <wps:cNvCnPr/>
                        <wps:spPr>
                          <a:xfrm>
                            <a:off x="998502" y="755154"/>
                            <a:ext cx="5884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椭圆 184"/>
                        <wps:cNvSpPr/>
                        <wps:spPr>
                          <a:xfrm>
                            <a:off x="74966" y="6879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椭圆 185"/>
                        <wps:cNvSpPr/>
                        <wps:spPr>
                          <a:xfrm>
                            <a:off x="836966" y="6879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椭圆 186"/>
                        <wps:cNvSpPr/>
                        <wps:spPr>
                          <a:xfrm>
                            <a:off x="74966" y="67438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椭圆 187"/>
                        <wps:cNvSpPr/>
                        <wps:spPr>
                          <a:xfrm>
                            <a:off x="836966" y="67438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椭圆 188"/>
                        <wps:cNvSpPr/>
                        <wps:spPr>
                          <a:xfrm>
                            <a:off x="1586934" y="674386"/>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椭圆 189"/>
                        <wps:cNvSpPr/>
                        <wps:spPr>
                          <a:xfrm>
                            <a:off x="836966" y="1243881"/>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直接连接符 190"/>
                        <wps:cNvCnPr/>
                        <wps:spPr>
                          <a:xfrm>
                            <a:off x="251179" y="1186180"/>
                            <a:ext cx="0" cy="1888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1" name="TextBox 250"/>
                        <wps:cNvSpPr txBox="1"/>
                        <wps:spPr>
                          <a:xfrm>
                            <a:off x="202170" y="199648"/>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1</w:t>
                              </w:r>
                            </w:p>
                          </w:txbxContent>
                        </wps:txbx>
                        <wps:bodyPr wrap="square" lIns="18000" tIns="10800" rIns="18000" bIns="10800" rtlCol="0">
                          <a:spAutoFit/>
                        </wps:bodyPr>
                      </wps:wsp>
                      <wps:wsp>
                        <wps:cNvPr id="192" name="TextBox 250"/>
                        <wps:cNvSpPr txBox="1"/>
                        <wps:spPr>
                          <a:xfrm>
                            <a:off x="202170" y="796881"/>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1</w:t>
                              </w:r>
                            </w:p>
                          </w:txbxContent>
                        </wps:txbx>
                        <wps:bodyPr wrap="square" lIns="18000" tIns="10800" rIns="18000" bIns="10800" rtlCol="0">
                          <a:spAutoFit/>
                        </wps:bodyPr>
                      </wps:wsp>
                      <wps:wsp>
                        <wps:cNvPr id="193" name="TextBox 250"/>
                        <wps:cNvSpPr txBox="1"/>
                        <wps:spPr>
                          <a:xfrm>
                            <a:off x="964050" y="199648"/>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wps:txbx>
                        <wps:bodyPr wrap="square" lIns="18000" tIns="10800" rIns="18000" bIns="10800" rtlCol="0">
                          <a:spAutoFit/>
                        </wps:bodyPr>
                      </wps:wsp>
                      <wps:wsp>
                        <wps:cNvPr id="194" name="TextBox 250"/>
                        <wps:cNvSpPr txBox="1"/>
                        <wps:spPr>
                          <a:xfrm>
                            <a:off x="964050" y="796881"/>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4</w:t>
                              </w:r>
                            </w:p>
                          </w:txbxContent>
                        </wps:txbx>
                        <wps:bodyPr wrap="square" lIns="18000" tIns="10800" rIns="18000" bIns="10800" rtlCol="0">
                          <a:spAutoFit/>
                        </wps:bodyPr>
                      </wps:wsp>
                      <wps:wsp>
                        <wps:cNvPr id="195" name="TextBox 250"/>
                        <wps:cNvSpPr txBox="1"/>
                        <wps:spPr>
                          <a:xfrm>
                            <a:off x="987495" y="1242519"/>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wps:txbx>
                        <wps:bodyPr wrap="square" lIns="18000" tIns="10800" rIns="18000" bIns="10800" rtlCol="0">
                          <a:spAutoFit/>
                        </wps:bodyPr>
                      </wps:wsp>
                      <wps:wsp>
                        <wps:cNvPr id="196" name="TextBox 250"/>
                        <wps:cNvSpPr txBox="1"/>
                        <wps:spPr>
                          <a:xfrm>
                            <a:off x="1479784" y="796881"/>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1</w:t>
                              </w:r>
                            </w:p>
                          </w:txbxContent>
                        </wps:txbx>
                        <wps:bodyPr wrap="square" lIns="18000" tIns="10800" rIns="18000" bIns="10800" rtlCol="0">
                          <a:spAutoFit/>
                        </wps:bodyPr>
                      </wps:wsp>
                      <wps:wsp>
                        <wps:cNvPr id="197" name="TextBox 250"/>
                        <wps:cNvSpPr txBox="1"/>
                        <wps:spPr>
                          <a:xfrm>
                            <a:off x="1528575" y="41875"/>
                            <a:ext cx="218880" cy="174635"/>
                          </a:xfrm>
                          <a:prstGeom prst="rect">
                            <a:avLst/>
                          </a:prstGeom>
                          <a:noFill/>
                        </wps:spPr>
                        <wps:txbx>
                          <w:txbxContent>
                            <w:p>
                              <w:pPr>
                                <w:pStyle w:val="NormalWeb"/>
                                <w:adjustRightInd w:val="0"/>
                                <w:snapToGrid w:val="0"/>
                                <w:spacing w:before="0" w:beforeAutospacing="0" w:after="0" w:afterAutospacing="0"/>
                                <w:jc w:val="center"/>
                                <w:rPr>
                                  <w:sz w:val="21"/>
                                  <w:szCs w:val="21"/>
                                </w:rPr>
                              </w:pPr>
                              <w:r>
                                <w:rPr>
                                  <w:rFonts w:ascii="Times New Roman" w:eastAsiaTheme="minorEastAsia" w:hAnsi="Times New Roman" w:cs="Times New Roman"/>
                                  <w:b/>
                                  <w:iCs/>
                                  <w:kern w:val="24"/>
                                  <w:sz w:val="21"/>
                                  <w:szCs w:val="21"/>
                                </w:rPr>
                                <w:t>(a)</w:t>
                              </w:r>
                            </w:p>
                          </w:txbxContent>
                        </wps:txbx>
                        <wps:bodyPr wrap="square" lIns="18000" tIns="10800" rIns="18000" bIns="10800" rtlCol="0">
                          <a:spAutoFit/>
                        </wps:bodyPr>
                      </wps:wsp>
                    </wpc:wpc>
                  </a:graphicData>
                </a:graphic>
              </wp:inline>
            </w:drawing>
          </mc:Choice>
          <mc:Fallback>
            <w:pict>
              <v:group id="画布 198" o:spid="_x0000_s1205" editas="canvas" style="width:146.3pt;height:115.4pt;mso-position-horizontal-relative:char;mso-position-vertical-relative:line" coordsize="18580,14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">
                <v:shape id="_x0000_s1206" type="#_x0000_t75" style="position:absolute;width:18580;height:14649;visibility:visible;mso-wrap-style:square">
                  <v:fill o:detectmouseclick="t"/>
                  <v:path o:connecttype="none"/>
                </v:shape>
                <v:shape id="文本框 169" o:spid="_x0000_s1207" type="#_x0000_t202" style="position:absolute;left:468;top:428;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iR1sIA&#10;AADcAAAADwAAAGRycy9kb3ducmV2LnhtbERPS4vCMBC+C/6HMII3m+4i6naNogXBiwcfB49jM9uW&#10;NpPaZGv3328Ewdt8fM9ZrntTi45aV1pW8BHFIIgzq0vOFVzOu8kChPPIGmvLpOCPHKxXw8ESE20f&#10;fKTu5HMRQtglqKDwvkmkdFlBBl1kG+LA/djWoA+wzaVu8RHCTS0/43gmDZYcGgpsKC0oq06/RsG1&#10;6lPjd/PtraL7/rCdpq67pUqNR/3mG4Sn3r/FL/deh/mzL3g+Ey6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JHWwgAAANwAAAAPAAAAAAAAAAAAAAAAAJgCAABkcnMvZG93&#10;bnJldi54bWxQSwUGAAAAAAQABAD1AAAAhw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v:textbox>
                </v:shape>
                <v:shape id="文本框 170" o:spid="_x0000_s1208" type="#_x0000_t202" style="position:absolute;left:8105;top:421;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uulsQA&#10;AADcAAAADwAAAGRycy9kb3ducmV2LnhtbESPMW/CQAyF90r8h5OR2MqFChUUOBBEQmLpAHToaHIm&#10;iZLzhdw1pP8eD5XYbL3n9z6vt4NrVE9dqDwbmE0TUMS5txUXBr4vh/clqBCRLTaeycAfBdhuRm9r&#10;TK1/8In6cyyUhHBI0UAZY5tqHfKSHIapb4lFu/nOYZS1K7Tt8CHhrtEfSfKpHVYsDSW2lJWU1+df&#10;Z+CnHjIXD4v9tab78Ws/z0J/zYyZjIfdClSkIb7M/9dHK/gLwZdnZAK9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rrpbEAAAA3AAAAA8AAAAAAAAAAAAAAAAAmAIAAGRycy9k&#10;b3ducmV2LnhtbFBLBQYAAAAABAAEAPUAAACJAw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6</w:t>
                        </w:r>
                      </w:p>
                    </w:txbxContent>
                  </v:textbox>
                </v:shape>
                <v:shape id="文本框 171" o:spid="_x0000_s1209" type="#_x0000_t202" style="position:absolute;left:468;top:6348;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cLDcIA&#10;AADcAAAADwAAAGRycy9kb3ducmV2LnhtbERPTWvCQBC9F/oflil4qxtFakmzEQ0IuXio7aHHMTsm&#10;IdnZmF2T+O9dQehtHu9zks1kWjFQ72rLChbzCARxYXXNpYLfn/37JwjnkTW2lknBjRxs0teXBGNt&#10;R/6m4ehLEULYxaig8r6LpXRFRQbd3HbEgTvb3qAPsC+l7nEM4aaVyyj6kAZrDg0VdpRVVDTHq1Hw&#10;10yZ8fv17tTQJT/sVpkbTplSs7dp+wXC0+T/xU93rsP89Q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JwsNwgAAANwAAAAPAAAAAAAAAAAAAAAAAJgCAABkcnMvZG93&#10;bnJldi54bWxQSwUGAAAAAAQABAD1AAAAhw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2</w:t>
                        </w:r>
                      </w:p>
                    </w:txbxContent>
                  </v:textbox>
                </v:shape>
                <v:shape id="文本框 172" o:spid="_x0000_s1210" type="#_x0000_t202" style="position:absolute;left:8105;top:6458;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VesIA&#10;AADcAAAADwAAAGRycy9kb3ducmV2LnhtbERPTWuDQBC9B/IflinklqwNJSnWVaoQ8NJD0h56nLhT&#10;Fd1Z427V/PtuodDbPN7nJNliejHR6FrLCh53EQjiyuqWawUf76ftMwjnkTX2lknBnRxk6XqVYKzt&#10;zGeaLr4WIYRdjAoa74dYSlc1ZNDt7EAcuC87GvQBjrXUI84h3PRyH0UHabDl0NDgQEVDVXf5Ngo+&#10;u6Uw/nTMrx3dyrf8qXDTtVBq87C8voDwtPh/8Z+71GH+cQ+/z4QL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9ZV6wgAAANwAAAAPAAAAAAAAAAAAAAAAAJgCAABkcnMvZG93&#10;bnJldi54bWxQSwUGAAAAAAQABAD1AAAAhw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v:textbox>
                </v:shape>
                <v:shape id="文本框 173" o:spid="_x0000_s1211" type="#_x0000_t202" style="position:absolute;left:15634;top:6452;width:2217;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kw4cEA&#10;AADcAAAADwAAAGRycy9kb3ducmV2LnhtbERPTYvCMBC9C/6HMAveNF0VK12jaEHw4mHdPXgcm9m2&#10;tJnUJtb6742w4G0e73NWm97UoqPWlZYVfE4iEMSZ1SXnCn5/9uMlCOeRNdaWScGDHGzWw8EKE23v&#10;/E3dyecihLBLUEHhfZNI6bKCDLqJbYgD92dbgz7ANpe6xXsIN7WcRtFCGiw5NBTYUFpQVp1uRsG5&#10;6lPj9/HuUtH1cNzNU9ddUqVGH/32C4Sn3r/F/+6DDvPjGbyeC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MOHBAAAA3AAAAA8AAAAAAAAAAAAAAAAAmAIAAGRycy9kb3du&#10;cmV2LnhtbFBLBQYAAAAABAAEAPUAAACGAw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4</w:t>
                        </w:r>
                      </w:p>
                    </w:txbxContent>
                  </v:textbox>
                </v:shape>
                <v:shape id="文本框 174" o:spid="_x0000_s1212" type="#_x0000_t202" style="position:absolute;left:8105;top:12144;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olcIA&#10;AADcAAAADwAAAGRycy9kb3ducmV2LnhtbERPTWvCQBC9F/oflhG81Y0iTUldRQNCLh6aevA4Zsck&#10;JDubZtck/nu3UOhtHu9zNrvJtGKg3tWWFSwXEQjiwuqaSwXn7+PbBwjnkTW2lknBgxzstq8vG0y0&#10;HfmLhtyXIoSwS1BB5X2XSOmKigy6he2IA3ezvUEfYF9K3eMYwk0rV1H0Lg3WHBoq7CitqGjyu1Fw&#10;aabU+GN8uDb0k50O69QN11Sp+Wzaf4LwNPl/8Z8702F+vIbfZ8IF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UKiVwgAAANwAAAAPAAAAAAAAAAAAAAAAAJgCAABkcnMvZG93&#10;bnJldi54bWxQSwUGAAAAAAQABAD1AAAAhw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sz w:val="21"/>
                            <w:szCs w:val="21"/>
                          </w:rPr>
                          <w:t>1</w:t>
                        </w:r>
                      </w:p>
                    </w:txbxContent>
                  </v:textbox>
                </v:shape>
                <v:shape id="文本框 175" o:spid="_x0000_s1213" type="#_x0000_t202" style="position:absolute;left:618;top:12379;width:1882;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jcUA&#10;AADcAAAADwAAAGRycy9kb3ducmV2LnhtbERPTWvCQBC9F/wPyxS8FN0otZWYjVRR6cEejKLXITtN&#10;YrOzIbtq7K/vFgq9zeN9TjLvTC2u1LrKsoLRMAJBnFtdcaHgsF8PpiCcR9ZYWyYFd3IwT3sPCcba&#10;3nhH18wXIoSwi1FB6X0TS+nykgy6oW2IA/dpW4M+wLaQusVbCDe1HEfRizRYcWgosaFlSflXdjEK&#10;VpfuvFgUHxM8ZdtdvX8+Rk/fG6X6j93bDISnzv+L/9zvOsx/ncDvM+EC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z6NxQAAANwAAAAPAAAAAAAAAAAAAAAAAJgCAABkcnMv&#10;ZG93bnJldi54bWxQSwUGAAAAAAQABAD1AAAAigMAAAAA&#10;" fillcolor="#ddd" strokecolor="black [3213]">
                  <v:textbox inset="1mm,.5mm,1mm,.5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v:textbox>
                </v:shape>
                <v:line id="直接连接符 176" o:spid="_x0000_s1214" style="position:absolute;visibility:visible;mso-wrap-style:square" from="618,11861" to="618,13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NC6sMAAADcAAAADwAAAGRycy9kb3ducmV2LnhtbERPS2vCQBC+F/wPywi91Y2CiaSuEgSh&#10;1pMveh2y0yQ1Oxt2tzHtr3eFQm/z8T1nuR5MK3pyvrGsYDpJQBCXVjdcKTifti8LED4ga2wtk4If&#10;8rBejZ6WmGt74wP1x1CJGMI+RwV1CF0upS9rMugntiOO3Kd1BkOErpLa4S2Gm1bOkiSVBhuODTV2&#10;tKmpvB6/jYJF+f7liqzYTeeXLvvtZ/t0+5Ep9TweilcQgYbwL/5zv+k4P0vh8Uy8QK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DQurDAAAA3AAAAA8AAAAAAAAAAAAA&#10;AAAAoQIAAGRycy9kb3ducmV2LnhtbFBLBQYAAAAABAAEAPkAAACRAwAAAAA=&#10;" strokecolor="black [3213]"/>
                <v:line id="直接连接符 177" o:spid="_x0000_s1215" style="position:absolute;flip:x y;visibility:visible;mso-wrap-style:square" from="1523,8620" to="1524,8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sXGcIAAADcAAAADwAAAGRycy9kb3ducmV2LnhtbERP32vCMBB+F/wfwgl701RB7bqmooIi&#10;bAi67f1obm235lKazGb//TIY+HYf38/LN8G04ka9aywrmM8SEMSl1Q1XCt5eD9MUhPPIGlvLpOCH&#10;HGyK8SjHTNuBL3S7+krEEHYZKqi97zIpXVmTQTezHXHkPmxv0EfYV1L3OMRw08pFkqykwYZjQ40d&#10;7Wsqv67fRsHpOTymvD9/vuD7YNvzcpfoY1DqYRK2TyA8BX8X/7tPOs5fr+HvmXiB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sXGcIAAADcAAAADwAAAAAAAAAAAAAA&#10;AAChAgAAZHJzL2Rvd25yZXYueG1sUEsFBgAAAAAEAAQA+QAAAJADAAAAAA==&#10;" strokecolor="black [3213]"/>
                <v:line id="直接连接符 178" o:spid="_x0000_s1216" style="position:absolute;flip:y;visibility:visible;mso-wrap-style:square" from="2500,13246" to="8369,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Azd8UAAADcAAAADwAAAGRycy9kb3ducmV2LnhtbESPQW/CMAyF75P2HyJP2m2kIGBbR0AD&#10;aRLaBcH4AVbjNRWN0yUBSn/9fJi0m633/N7nxar3rbpQTE1gA+NRAYq4Crbh2sDx6+PpBVTKyBbb&#10;wGTgRglWy/u7BZY2XHlPl0OulYRwKtGAy7krtU6VI49pFDpi0b5D9JhljbW2Ea8S7ls9KYq59tiw&#10;NDjsaOOoOh3O3kA75OPwut64ofiZ3uxuNw9x9mnM40P//gYqU5//zX/XWyv4z0Irz8gEe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KAzd8UAAADcAAAADwAAAAAAAAAA&#10;AAAAAAChAgAAZHJzL2Rvd25yZXYueG1sUEsFBgAAAAAEAAQA+QAAAJMDAAAAAA==&#10;" strokecolor="black [3213]"/>
                <v:line id="直接连接符 179" o:spid="_x0000_s1217" style="position:absolute;flip:y;visibility:visible;mso-wrap-style:square" from="9177,8359" to="9177,1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W7MMAAADcAAAADwAAAGRycy9kb3ducmV2LnhtbERP3WrCMBS+H+wdwhnsbqaTqbM2FScM&#10;hjfizwMcmrOm2Jx0Saa1T2+Ewe7Ox/d7imVvW3EmHxrHCl5HGQjiyumGawXHw+fLO4gQkTW2jknB&#10;lQIsy8eHAnPtLryj8z7WIoVwyFGBibHLpQyVIYth5DrixH07bzEm6GupPV5SuG3lOMum0mLDqcFg&#10;R2tD1Wn/axW0QzwO84+1GbKft6vebqfOTzZKPT/1qwWISH38F/+5v3SaP5vD/Zl0gSx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luzDAAAA3AAAAA8AAAAAAAAAAAAA&#10;AAAAoQIAAGRycy9kb3ducmV2LnhtbFBLBQYAAAAABAAEAPkAAACRAwAAAAA=&#10;" strokecolor="black [3213]"/>
                <v:line id="直接连接符 180" o:spid="_x0000_s1218" style="position:absolute;flip:y;visibility:visible;mso-wrap-style:square" from="9177,2303" to="9177,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NPVsUAAADcAAAADwAAAGRycy9kb3ducmV2LnhtbESPQWsCMRCF70L/Q5hCb5qttGK3RlGh&#10;ULxI1R8wbKabpZvJNom67q93DoXeZnhv3vtmsep9qy4UUxPYwPOkAEVcBdtwbeB0/BjPQaWMbLEN&#10;TAZulGC1fBgtsLThyl90OeRaSQinEg24nLtS61Q58pgmoSMW7TtEj1nWWGsb8SrhvtXTophpjw1L&#10;g8OOto6qn8PZG2iHfBreNls3FL8vN7vfz0J83Rnz9Niv30Fl6vO/+e/60wr+X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NPVsUAAADcAAAADwAAAAAAAAAA&#10;AAAAAAChAgAAZHJzL2Rvd25yZXYueG1sUEsFBgAAAAAEAAQA+QAAAJMDAAAAAA==&#10;" strokecolor="black [3213]"/>
                <v:line id="直接连接符 181" o:spid="_x0000_s1219" style="position:absolute;flip:y;visibility:visible;mso-wrap-style:square" from="2365,1475" to="8368,1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qzcEAAADcAAAADwAAAGRycy9kb3ducmV2LnhtbERPzWoCMRC+F3yHMIK3mrVY0dUoVhCk&#10;F6n6AMNm3CxuJmsSdd2nN4VCb/Px/c5i1dpa3MmHyrGC0TADQVw4XXGp4HTcvk9BhIissXZMCp4U&#10;YLXsvS0w1+7BP3Q/xFKkEA45KjAxNrmUoTBkMQxdQ5y4s/MWY4K+lNrjI4XbWn5k2URarDg1GGxo&#10;Y6i4HG5WQd3FUzf72pguu46fer+fOP/5rdSg367nICK18V/8597pNH86gt9n0gV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T+rNwQAAANwAAAAPAAAAAAAAAAAAAAAA&#10;AKECAABkcnMvZG93bnJldi54bWxQSwUGAAAAAAQABAD5AAAAjwMAAAAA&#10;" strokecolor="black [3213]"/>
                <v:line id="直接连接符 182" o:spid="_x0000_s1220" style="position:absolute;visibility:visible;mso-wrap-style:square" from="2365,7551" to="8369,7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0zsMAAADcAAAADwAAAGRycy9kb3ducmV2LnhtbERPTWvCQBC9F/oflil4qxsDmpC6SigI&#10;1Z7Ull6H7JjEZmfD7jZGf31XKPQ2j/c5y/VoOjGQ861lBbNpAoK4srrlWsHHcfOcg/ABWWNnmRRc&#10;ycN69fiwxELbC+9pOIRaxBD2BSpoQugLKX3VkEE/tT1x5E7WGQwRulpqh5cYbjqZJslCGmw5NjTY&#10;02tD1ffhxyjIq93ZlVm5nc0/++w2pO+LzVem1ORpLF9ABBrDv/jP/abj/D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tNM7DAAAA3AAAAA8AAAAAAAAAAAAA&#10;AAAAoQIAAGRycy9kb3ducmV2LnhtbFBLBQYAAAAABAAEAPkAAACRAwAAAAA=&#10;" strokecolor="black [3213]"/>
                <v:line id="直接连接符 183" o:spid="_x0000_s1221" style="position:absolute;visibility:visible;mso-wrap-style:square" from="9985,7551" to="15869,7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GRVcMAAADcAAAADwAAAGRycy9kb3ducmV2LnhtbERPTWvCQBC9F/wPywi91Y2WmpC6ShCE&#10;Wk9qS69DdpqkZmfD7jbG/vquIHibx/ucxWowrejJ+caygukkAUFcWt1wpeDjuHnKQPiArLG1TAou&#10;5GG1HD0sMNf2zHvqD6ESMYR9jgrqELpcSl/WZNBPbEccuW/rDIYIXSW1w3MMN62cJclcGmw4NtTY&#10;0bqm8nT4NQqy8v3HFWmxnb58dulfP9vNN1+pUo/joXgFEWgId/HN/abj/Ow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hkVXDAAAA3AAAAA8AAAAAAAAAAAAA&#10;AAAAoQIAAGRycy9kb3ducmV2LnhtbFBLBQYAAAAABAAEAPkAAACRAwAAAAA=&#10;" strokecolor="black [3213]"/>
                <v:oval id="椭圆 184" o:spid="_x0000_s1222" style="position:absolute;left:749;top:687;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P7MEA&#10;AADcAAAADwAAAGRycy9kb3ducmV2LnhtbERPS2sCMRC+F/wPYYTeamIRkdUoohbtQbBbDx6HzewD&#10;N5Nlk2r8941Q6G0+vucsVtG24ka9bxxrGI8UCOLCmYYrDefvj7cZCB+QDbaOScODPKyWg5cFZsbd&#10;+YtueahECmGfoYY6hC6T0hc1WfQj1xEnrnS9xZBgX0nT4z2F21a+KzWVFhtODTV2tKmpuOY/VsPx&#10;Mv2cBIxlPLG6qv1+ty1PSuvXYVzPQQSK4V/85z6YNH82gecz6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QT+zBAAAA3AAAAA8AAAAAAAAAAAAAAAAAmAIAAGRycy9kb3du&#10;cmV2LnhtbFBLBQYAAAAABAAEAPUAAACGAwAAAAA=&#10;" filled="f" strokecolor="black [3213]"/>
                <v:oval id="椭圆 185" o:spid="_x0000_s1223" style="position:absolute;left:8369;top:687;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qd8IA&#10;AADcAAAADwAAAGRycy9kb3ducmV2LnhtbERPS2sCMRC+F/ofwhS81USxIqvZRVpFeyhY24PHYTP7&#10;wM1k2USN/74pFHqbj+85qyLaTlxp8K1jDZOxAkFcOtNyreH7a/u8AOEDssHOMWm4k4cif3xYYWbc&#10;jT/pegy1SCHsM9TQhNBnUvqyIYt+7HrixFVusBgSHGppBrylcNvJqVJzabHl1NBgT68NlefjxWr4&#10;OM3fZwFjFQ+szmq327xVB6X16CmulyACxfAv/nPvTZq/eIHfZ9IF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Op3wgAAANwAAAAPAAAAAAAAAAAAAAAAAJgCAABkcnMvZG93&#10;bnJldi54bWxQSwUGAAAAAAQABAD1AAAAhwMAAAAA&#10;" filled="f" strokecolor="black [3213]"/>
                <v:oval id="椭圆 186" o:spid="_x0000_s1224" style="position:absolute;left:749;top:6743;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50AMEA&#10;AADcAAAADwAAAGRycy9kb3ducmV2LnhtbERPS2sCMRC+F/wPYQRvNbHIIqtRRCu2h4Kvg8dhM/vA&#10;zWTZRE3/fVMo9DYf33MWq2hb8aDeN441TMYKBHHhTMOVhst59zoD4QOywdYxafgmD6vl4GWBuXFP&#10;PtLjFCqRQtjnqKEOocul9EVNFv3YdcSJK11vMSTYV9L0+EzhtpVvSmXSYsOpocaONjUVt9Pdavi6&#10;Zp/TgLGMB1Y3td+/b8uD0no0jOs5iEAx/Iv/3B8mzZ9l8PtMuk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OdADBAAAA3AAAAA8AAAAAAAAAAAAAAAAAmAIAAGRycy9kb3du&#10;cmV2LnhtbFBLBQYAAAAABAAEAPUAAACGAwAAAAA=&#10;" filled="f" strokecolor="black [3213]"/>
                <v:oval id="椭圆 187" o:spid="_x0000_s1225" style="position:absolute;left:8369;top:6743;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Rm8IA&#10;AADcAAAADwAAAGRycy9kb3ducmV2LnhtbERPS2sCMRC+C/0PYQq9aaIUK6vZRVqLeihY24PHYTP7&#10;wM1k2aQa/70pFHqbj+85qyLaTlxo8K1jDdOJAkFcOtNyreH76328AOEDssHOMWm4kYcifxitMDPu&#10;yp90OYZapBD2GWpoQugzKX3ZkEU/cT1x4io3WAwJDrU0A15TuO3kTKm5tNhyamiwp9eGyvPxx2r4&#10;OM33zwFjFQ+szmq73bxVB6X102NcL0EEiuFf/OfemTR/8QK/z6QL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gtGbwgAAANwAAAAPAAAAAAAAAAAAAAAAAJgCAABkcnMvZG93&#10;bnJldi54bWxQSwUGAAAAAAQABAD1AAAAhwMAAAAA&#10;" filled="f" strokecolor="black [3213]"/>
                <v:oval id="椭圆 188" o:spid="_x0000_s1226" style="position:absolute;left:15869;top:6743;width:1615;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1F6cQA&#10;AADcAAAADwAAAGRycy9kb3ducmV2LnhtbESPT2sCMRDF7wW/QxjBW01aRGRrFKkW7aFgbQ8eh83s&#10;H9xMlk3U9Nt3DoXeZnhv3vvNcp19p240xDawhaepAUVcBtdybeH76+1xASomZIddYLLwQxHWq9HD&#10;EgsX7vxJt1OqlYRwLNBCk1JfaB3LhjzGaeiJRavC4DHJOtTaDXiXcN/pZ2Pm2mPL0tBgT68NlZfT&#10;1Vv4OM/fZwlzlY9sLma/322ro7F2Ms6bF1CJcvo3/10fnOAvhFaekQn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dRenEAAAA3AAAAA8AAAAAAAAAAAAAAAAAmAIAAGRycy9k&#10;b3ducmV2LnhtbFBLBQYAAAAABAAEAPUAAACJAwAAAAA=&#10;" filled="f" strokecolor="black [3213]"/>
                <v:oval id="椭圆 189" o:spid="_x0000_s1227" style="position:absolute;left:8369;top:12438;width:16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HgcsEA&#10;AADcAAAADwAAAGRycy9kb3ducmV2LnhtbERPS2sCMRC+C/0PYQq9aVIpYlejSG1RD4JaDx6HzewD&#10;N5Nlk2r6740geJuP7znTebSNuFDna8ca3gcKBHHuTM2lhuPvT38Mwgdkg41j0vBPHuazl94UM+Ou&#10;vKfLIZQihbDPUEMVQptJ6fOKLPqBa4kTV7jOYkiwK6Xp8JrCbSOHSo2kxZpTQ4UtfVWUnw9/VsP2&#10;NNp8BIxF3LE6q9Xqe1nslNZvr3ExAREohqf44V6bNH/8Cfdn0gVyd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R4HLBAAAA3AAAAA8AAAAAAAAAAAAAAAAAmAIAAGRycy9kb3du&#10;cmV2LnhtbFBLBQYAAAAABAAEAPUAAACGAwAAAAA=&#10;" filled="f" strokecolor="black [3213]"/>
                <v:line id="直接连接符 190" o:spid="_x0000_s1228" style="position:absolute;visibility:visible;mso-wrap-style:square" from="2511,11861" to="2511,13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Z/8YAAADcAAAADwAAAGRycy9kb3ducmV2LnhtbESPQUvDQBCF74L/YRnBm920YFPTbksQ&#10;CmpPtpVeh+yYRLOzYXdNo7++cxB6m+G9ee+b1WZ0nRooxNazgekkA0VcedtybeB42D4sQMWEbLHz&#10;TAZ+KcJmfXuzwsL6M7/TsE+1khCOBRpoUuoLrWPVkMM48T2xaJ8+OEyyhlrbgGcJd52eZdlcO2xZ&#10;Ghrs6bmh6nv/4wwsqrevUObl6/Txo8//htluvj3lxtzfjeUSVKIxXc3/1y9W8J8EX56RCfT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qmf/GAAAA3AAAAA8AAAAAAAAA&#10;AAAAAAAAoQIAAGRycy9kb3ducmV2LnhtbFBLBQYAAAAABAAEAPkAAACUAwAAAAA=&#10;" strokecolor="black [3213]"/>
                <v:shape id="TextBox 250" o:spid="_x0000_s1229" type="#_x0000_t202" style="position:absolute;left:2021;top:1996;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TR38AA&#10;AADcAAAADwAAAGRycy9kb3ducmV2LnhtbERPzWoCMRC+F/oOYQrealYPYrdGkYLUm3b1AWY3083S&#10;zWRJUjf69KYg9DYf3++sNsn24kI+dI4VzKYFCOLG6Y5bBefT7nUJIkRkjb1jUnClAJv189MKS+1G&#10;/qJLFVuRQziUqMDEOJRShsaQxTB1A3Hmvp23GDP0rdQexxxuezkvioW02HFuMDjQh6Hmp/q1Cqra&#10;7z4LHW7msDi5Oo3HOqatUpOXtH0HESnFf/HDvdd5/tsM/p7JF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5TR38AAAADcAAAADwAAAAAAAAAAAAAAAACYAgAAZHJzL2Rvd25y&#10;ZXYueG1sUEsFBgAAAAAEAAQA9QAAAIUDA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1</w:t>
                        </w:r>
                      </w:p>
                    </w:txbxContent>
                  </v:textbox>
                </v:shape>
                <v:shape id="TextBox 250" o:spid="_x0000_s1230" type="#_x0000_t202" style="position:absolute;left:2021;top:7968;width:137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ZPqMAA&#10;AADcAAAADwAAAGRycy9kb3ducmV2LnhtbERPzWoCMRC+F/oOYQrearYeRLdGkYK0N+3qA8xuppul&#10;m8mSpG706U1B8DYf3++sNsn24kw+dI4VvE0LEMSN0x23Ck7H3esCRIjIGnvHpOBCATbr56cVltqN&#10;/E3nKrYih3AoUYGJcSilDI0hi2HqBuLM/ThvMWboW6k9jjnc9nJWFHNpsePcYHCgD0PNb/VnFVS1&#10;330WOlzNfn50dRoPdUxbpSYvafsOIlKKD/Hd/aXz/OUM/p/JF8j1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0ZPqMAAAADcAAAADwAAAAAAAAAAAAAAAACYAgAAZHJzL2Rvd25y&#10;ZXYueG1sUEsFBgAAAAAEAAQA9QAAAIUDA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1</w:t>
                        </w:r>
                      </w:p>
                    </w:txbxContent>
                  </v:textbox>
                </v:shape>
                <v:shape id="TextBox 250" o:spid="_x0000_s1231" type="#_x0000_t202" style="position:absolute;left:9640;top:1996;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rqM8EA&#10;AADcAAAADwAAAGRycy9kb3ducmV2LnhtbERPzWoCMRC+F/oOYQrearYVpN0aRQqit+rqA8xuxs3i&#10;ZrIkqZv26RtB6G0+vt9ZrJLtxZV86BwreJkWIIgbpztuFZyOm+c3ECEia+wdk4IfCrBaPj4ssNRu&#10;5ANdq9iKHMKhRAUmxqGUMjSGLIapG4gzd3beYszQt1J7HHO47eVrUcylxY5zg8GBPg01l+rbKqhq&#10;v9kWOvyar/nR1Wnc1zGtlZo8pfUHiEgp/ovv7p3O899ncHsmX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K6jPBAAAA3AAAAA8AAAAAAAAAAAAAAAAAmAIAAGRycy9kb3du&#10;cmV2LnhtbFBLBQYAAAAABAAEAPUAAACGAw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v:textbox>
                </v:shape>
                <v:shape id="TextBox 250" o:spid="_x0000_s1232" type="#_x0000_t202" style="position:absolute;left:9640;top:7968;width:137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yR8EA&#10;AADcAAAADwAAAGRycy9kb3ducmV2LnhtbERPzWoCMRC+F/oOYQrearZFpN0aRQqit+rqA8xuxs3i&#10;ZrIkqZv26RtB6G0+vt9ZrJLtxZV86BwreJkWIIgbpztuFZyOm+c3ECEia+wdk4IfCrBaPj4ssNRu&#10;5ANdq9iKHMKhRAUmxqGUMjSGLIapG4gzd3beYszQt1J7HHO47eVrUcylxY5zg8GBPg01l+rbKqhq&#10;v9kWOvyar/nR1Wnc1zGtlZo8pfUHiEgp/ovv7p3O899ncHsmX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jckfBAAAA3AAAAA8AAAAAAAAAAAAAAAAAmAIAAGRycy9kb3du&#10;cmV2LnhtbFBLBQYAAAAABAAEAPUAAACGAw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4</w:t>
                        </w:r>
                      </w:p>
                    </w:txbxContent>
                  </v:textbox>
                </v:shape>
                <v:shape id="TextBox 250" o:spid="_x0000_s1233" type="#_x0000_t202" style="position:absolute;left:9874;top:12425;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3MEA&#10;AADcAAAADwAAAGRycy9kb3ducmV2LnhtbERPzWoCMRC+F/oOYQrearYFpd0aRQqit+rqA8xuxs3i&#10;ZrIkqZv26RtB6G0+vt9ZrJLtxZV86BwreJkWIIgbpztuFZyOm+c3ECEia+wdk4IfCrBaPj4ssNRu&#10;5ANdq9iKHMKhRAUmxqGUMjSGLIapG4gzd3beYszQt1J7HHO47eVrUcylxY5zg8GBPg01l+rbKqhq&#10;v9kWOvyar/nR1Wnc1zGtlZo8pfUHiEgp/ovv7p3O899ncHsmX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v19zBAAAA3AAAAA8AAAAAAAAAAAAAAAAAmAIAAGRycy9kb3du&#10;cmV2LnhtbFBLBQYAAAAABAAEAPUAAACGAw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v:textbox>
                </v:shape>
                <v:shape id="TextBox 250" o:spid="_x0000_s1234" type="#_x0000_t202" style="position:absolute;left:14797;top:7968;width:137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1Jq8EA&#10;AADcAAAADwAAAGRycy9kb3ducmV2LnhtbERPzWoCMRC+F/oOYQq91aweFt0aRQSpt9q1DzC7mW6W&#10;biZLkrppn94UBG/z8f3OepvsIC7kQ+9YwXxWgCBune65U/B5PrwsQYSIrHFwTAp+KcB28/iwxkq7&#10;iT/oUsdO5BAOFSowMY6VlKE1ZDHM3EicuS/nLcYMfSe1xymH20EuiqKUFnvODQZH2htqv+sfq6Bu&#10;/OGt0OHPvJdn16Tp1MS0U+r5Ke1eQURK8S6+uY86z1+V8P9MvkBur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9SavBAAAA3AAAAA8AAAAAAAAAAAAAAAAAmAIAAGRycy9kb3du&#10;cmV2LnhtbFBLBQYAAAAABAAEAPUAAACGAw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1</w:t>
                        </w:r>
                      </w:p>
                    </w:txbxContent>
                  </v:textbox>
                </v:shape>
                <v:shape id="TextBox 250" o:spid="_x0000_s1235" type="#_x0000_t202" style="position:absolute;left:15285;top:418;width:2189;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sMMEA&#10;AADcAAAADwAAAGRycy9kb3ducmV2LnhtbERPzWoCMRC+F/oOYQq91Ww9aLs1ihSkvVVXH2B2M24W&#10;N5MliW7apzeC0Nt8fL+zWCXbiwv50DlW8DopQBA3TnfcKjjsNy9vIEJE1tg7JgW/FGC1fHxYYKnd&#10;yDu6VLEVOYRDiQpMjEMpZWgMWQwTNxBn7ui8xZihb6X2OOZw28tpUcykxY5zg8GBPg01p+psFVS1&#10;33wVOvyZn9ne1Wnc1jGtlXp+SusPEJFS/Bff3d86z3+fw+2ZfIFcX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x7DDBAAAA3AAAAA8AAAAAAAAAAAAAAAAAmAIAAGRycy9kb3du&#10;cmV2LnhtbFBLBQYAAAAABAAEAPUAAACGAwAAAAA=&#10;" filled="f" stroked="f">
                  <v:textbox style="mso-fit-shape-to-text:t" inset=".5mm,.3mm,.5mm,.3mm">
                    <w:txbxContent>
                      <w:p>
                        <w:pPr>
                          <w:pStyle w:val="NormalWeb"/>
                          <w:adjustRightInd w:val="0"/>
                          <w:snapToGrid w:val="0"/>
                          <w:spacing w:before="0" w:beforeAutospacing="0" w:after="0" w:afterAutospacing="0"/>
                          <w:jc w:val="center"/>
                          <w:rPr>
                            <w:sz w:val="21"/>
                            <w:szCs w:val="21"/>
                          </w:rPr>
                        </w:pPr>
                        <w:r>
                          <w:rPr>
                            <w:rFonts w:ascii="Times New Roman" w:eastAsiaTheme="minorEastAsia" w:hAnsi="Times New Roman" w:cs="Times New Roman"/>
                            <w:b/>
                            <w:iCs/>
                            <w:kern w:val="24"/>
                            <w:sz w:val="21"/>
                            <w:szCs w:val="21"/>
                          </w:rPr>
                          <w:t>(a)</w:t>
                        </w:r>
                      </w:p>
                    </w:txbxContent>
                  </v:textbox>
                </v:shape>
                <w10:anchorlock/>
              </v:group>
            </w:pict>
          </mc:Fallback>
        </mc:AlternateContent>
      </w:r>
      <w:r>
        <w:rPr>
          <w:rFonts w:ascii="Times New Roman" w:hAnsi="Times New Roman" w:cs="Times New Roman"/>
          <w:sz w:val="21"/>
          <w:szCs w:val="21"/>
        </w:rPr>
        <w:t xml:space="preserve">  </w:t>
      </w:r>
      <w:r>
        <w:rPr>
          <w:lang w:eastAsia="en-US"/>
        </w:rPr>
        <mc:AlternateContent>
          <mc:Choice Requires="wpc">
            <w:drawing>
              <wp:inline distT="0" distB="0" distL="0" distR="0">
                <wp:extent cx="1846384" cy="1446037"/>
                <wp:effectExtent l="0" t="0" r="0" b="1905"/>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文本框 199"/>
                        <wps:cNvSpPr txBox="1"/>
                        <wps:spPr>
                          <a:xfrm>
                            <a:off x="70267" y="31153"/>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00" name="文本框 200"/>
                        <wps:cNvSpPr txBox="1"/>
                        <wps:spPr>
                          <a:xfrm>
                            <a:off x="833968" y="30415"/>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6</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01" name="文本框 201"/>
                        <wps:cNvSpPr txBox="1"/>
                        <wps:spPr>
                          <a:xfrm>
                            <a:off x="70267" y="623158"/>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2</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02" name="文本框 202"/>
                        <wps:cNvSpPr txBox="1"/>
                        <wps:spPr>
                          <a:xfrm>
                            <a:off x="833968" y="634153"/>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03" name="文本框 203"/>
                        <wps:cNvSpPr txBox="1"/>
                        <wps:spPr>
                          <a:xfrm>
                            <a:off x="1586932" y="633489"/>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4</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04" name="文本框 204"/>
                        <wps:cNvSpPr txBox="1"/>
                        <wps:spPr>
                          <a:xfrm>
                            <a:off x="833968" y="1202723"/>
                            <a:ext cx="221662" cy="2216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sz w:val="21"/>
                                  <w:szCs w:val="21"/>
                                </w:rPr>
                                <w:t>1</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05" name="文本框 205"/>
                        <wps:cNvSpPr txBox="1"/>
                        <wps:spPr>
                          <a:xfrm>
                            <a:off x="85324" y="1226216"/>
                            <a:ext cx="188211" cy="174522"/>
                          </a:xfrm>
                          <a:prstGeom prst="rect">
                            <a:avLst/>
                          </a:prstGeom>
                          <a:solidFill>
                            <a:srgbClr val="DDDDDD"/>
                          </a:solidFill>
                          <a:ln w="952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wps:txbx>
                        <wps:bodyPr rot="0" spcFirstLastPara="0" vertOverflow="overflow" horzOverflow="overflow" vert="horz" wrap="square" lIns="36000" tIns="18000" rIns="36000" bIns="18000" numCol="1" spcCol="0" rtlCol="0" fromWordArt="0" anchor="t" anchorCtr="0" forceAA="0" compatLnSpc="1">
                          <a:prstTxWarp prst="textNoShape">
                            <a:avLst/>
                          </a:prstTxWarp>
                          <a:noAutofit/>
                        </wps:bodyPr>
                      </wps:wsp>
                      <wps:wsp>
                        <wps:cNvPr id="206" name="直接连接符 206"/>
                        <wps:cNvCnPr/>
                        <wps:spPr>
                          <a:xfrm>
                            <a:off x="85323" y="1174456"/>
                            <a:ext cx="0" cy="1888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直接连接符 207"/>
                        <wps:cNvCnPr/>
                        <wps:spPr>
                          <a:xfrm>
                            <a:off x="179182" y="218608"/>
                            <a:ext cx="0" cy="4440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直接连接符 208"/>
                        <wps:cNvCnPr/>
                        <wps:spPr>
                          <a:xfrm flipH="1" flipV="1">
                            <a:off x="175771" y="850365"/>
                            <a:ext cx="85" cy="1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 name="直接连接符 209"/>
                        <wps:cNvCnPr/>
                        <wps:spPr>
                          <a:xfrm flipV="1">
                            <a:off x="273535" y="1312925"/>
                            <a:ext cx="586879" cy="5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 name="直接连接符 210"/>
                        <wps:cNvCnPr/>
                        <wps:spPr>
                          <a:xfrm flipV="1">
                            <a:off x="941182" y="824198"/>
                            <a:ext cx="0" cy="4079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 name="直接连接符 211"/>
                        <wps:cNvCnPr/>
                        <wps:spPr>
                          <a:xfrm flipV="1">
                            <a:off x="941182" y="218608"/>
                            <a:ext cx="0" cy="4440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 name="直接连接符 212"/>
                        <wps:cNvCnPr/>
                        <wps:spPr>
                          <a:xfrm flipV="1">
                            <a:off x="259950" y="135812"/>
                            <a:ext cx="600332" cy="20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3" name="直接连接符 213"/>
                        <wps:cNvCnPr/>
                        <wps:spPr>
                          <a:xfrm>
                            <a:off x="259950" y="743430"/>
                            <a:ext cx="60046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 name="直接连接符 214"/>
                        <wps:cNvCnPr/>
                        <wps:spPr>
                          <a:xfrm>
                            <a:off x="1021950" y="743430"/>
                            <a:ext cx="5884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 name="肘形连接符 215"/>
                        <wps:cNvCnPr/>
                        <wps:spPr>
                          <a:xfrm flipV="1">
                            <a:off x="1021950" y="824198"/>
                            <a:ext cx="669200" cy="48872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 name="直接连接符 216"/>
                        <wps:cNvCnPr/>
                        <wps:spPr>
                          <a:xfrm>
                            <a:off x="179182" y="824198"/>
                            <a:ext cx="248" cy="4020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 name="椭圆 217"/>
                        <wps:cNvSpPr/>
                        <wps:spPr>
                          <a:xfrm>
                            <a:off x="98414" y="57072"/>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椭圆 218"/>
                        <wps:cNvSpPr/>
                        <wps:spPr>
                          <a:xfrm>
                            <a:off x="860414" y="57072"/>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椭圆 219"/>
                        <wps:cNvSpPr/>
                        <wps:spPr>
                          <a:xfrm>
                            <a:off x="98414" y="662662"/>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椭圆 220"/>
                        <wps:cNvSpPr/>
                        <wps:spPr>
                          <a:xfrm>
                            <a:off x="860414" y="662662"/>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椭圆 221"/>
                        <wps:cNvSpPr/>
                        <wps:spPr>
                          <a:xfrm>
                            <a:off x="1610382" y="662662"/>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椭圆 222"/>
                        <wps:cNvSpPr/>
                        <wps:spPr>
                          <a:xfrm>
                            <a:off x="860414" y="1232157"/>
                            <a:ext cx="161536" cy="16153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直接连接符 223"/>
                        <wps:cNvCnPr/>
                        <wps:spPr>
                          <a:xfrm>
                            <a:off x="274627" y="1174456"/>
                            <a:ext cx="0" cy="1888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4" name="TextBox 250"/>
                        <wps:cNvSpPr txBox="1"/>
                        <wps:spPr>
                          <a:xfrm>
                            <a:off x="225597" y="188143"/>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wps:txbx>
                        <wps:bodyPr wrap="square" lIns="18000" tIns="10800" rIns="18000" bIns="10800" rtlCol="0">
                          <a:spAutoFit/>
                        </wps:bodyPr>
                      </wps:wsp>
                      <wps:wsp>
                        <wps:cNvPr id="225" name="TextBox 250"/>
                        <wps:cNvSpPr txBox="1"/>
                        <wps:spPr>
                          <a:xfrm>
                            <a:off x="225597" y="785989"/>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3</w:t>
                              </w:r>
                            </w:p>
                          </w:txbxContent>
                        </wps:txbx>
                        <wps:bodyPr wrap="square" lIns="18000" tIns="10800" rIns="18000" bIns="10800" rtlCol="0">
                          <a:spAutoFit/>
                        </wps:bodyPr>
                      </wps:wsp>
                      <wps:wsp>
                        <wps:cNvPr id="226" name="直接连接符 226"/>
                        <wps:cNvCnPr/>
                        <wps:spPr>
                          <a:xfrm flipH="1" flipV="1">
                            <a:off x="960346" y="850365"/>
                            <a:ext cx="85" cy="1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7" name="TextBox 250"/>
                        <wps:cNvSpPr txBox="1"/>
                        <wps:spPr>
                          <a:xfrm>
                            <a:off x="1009720" y="785644"/>
                            <a:ext cx="137600" cy="263535"/>
                          </a:xfrm>
                          <a:prstGeom prst="rect">
                            <a:avLst/>
                          </a:prstGeom>
                          <a:noFill/>
                        </wps:spPr>
                        <wps:txbx>
                          <w:txbxContent>
                            <w:p>
                              <w:pPr>
                                <w:rPr>
                                  <w:sz w:val="21"/>
                                  <w:szCs w:val="21"/>
                                </w:rPr>
                              </w:pPr>
                            </w:p>
                          </w:txbxContent>
                        </wps:txbx>
                        <wps:bodyPr wrap="square" lIns="18000" tIns="10800" rIns="18000" bIns="10800" rtlCol="0">
                          <a:spAutoFit/>
                        </wps:bodyPr>
                      </wps:wsp>
                      <wps:wsp>
                        <wps:cNvPr id="228" name="TextBox 250"/>
                        <wps:cNvSpPr txBox="1"/>
                        <wps:spPr>
                          <a:xfrm>
                            <a:off x="1009819" y="188143"/>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wps:txbx>
                        <wps:bodyPr wrap="square" lIns="18000" tIns="10800" rIns="18000" bIns="10800" rtlCol="0">
                          <a:spAutoFit/>
                        </wps:bodyPr>
                      </wps:wsp>
                      <wps:wsp>
                        <wps:cNvPr id="229" name="TextBox 250"/>
                        <wps:cNvSpPr txBox="1"/>
                        <wps:spPr>
                          <a:xfrm>
                            <a:off x="1009819" y="785989"/>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4</w:t>
                              </w:r>
                            </w:p>
                          </w:txbxContent>
                        </wps:txbx>
                        <wps:bodyPr wrap="square" lIns="18000" tIns="10800" rIns="18000" bIns="10800" rtlCol="0">
                          <a:spAutoFit/>
                        </wps:bodyPr>
                      </wps:wsp>
                      <wps:wsp>
                        <wps:cNvPr id="230" name="TextBox 250"/>
                        <wps:cNvSpPr txBox="1"/>
                        <wps:spPr>
                          <a:xfrm>
                            <a:off x="1009819" y="1155157"/>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3</w:t>
                              </w:r>
                            </w:p>
                          </w:txbxContent>
                        </wps:txbx>
                        <wps:bodyPr wrap="square" lIns="18000" tIns="10800" rIns="18000" bIns="10800" rtlCol="0">
                          <a:spAutoFit/>
                        </wps:bodyPr>
                      </wps:wsp>
                      <wps:wsp>
                        <wps:cNvPr id="231" name="TextBox 250"/>
                        <wps:cNvSpPr txBox="1"/>
                        <wps:spPr>
                          <a:xfrm>
                            <a:off x="1495707" y="785989"/>
                            <a:ext cx="137600" cy="174635"/>
                          </a:xfrm>
                          <a:prstGeom prst="rect">
                            <a:avLst/>
                          </a:prstGeom>
                          <a:noFill/>
                        </wps:spPr>
                        <wps:txbx>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wps:txbx>
                        <wps:bodyPr wrap="square" lIns="18000" tIns="10800" rIns="18000" bIns="10800" rtlCol="0">
                          <a:spAutoFit/>
                        </wps:bodyPr>
                      </wps:wsp>
                      <wps:wsp>
                        <wps:cNvPr id="232" name="TextBox 250"/>
                        <wps:cNvSpPr txBox="1"/>
                        <wps:spPr>
                          <a:xfrm>
                            <a:off x="1516260" y="30235"/>
                            <a:ext cx="276030" cy="174635"/>
                          </a:xfrm>
                          <a:prstGeom prst="rect">
                            <a:avLst/>
                          </a:prstGeom>
                          <a:noFill/>
                        </wps:spPr>
                        <wps:txbx>
                          <w:txbxContent>
                            <w:p>
                              <w:pPr>
                                <w:pStyle w:val="NormalWeb"/>
                                <w:adjustRightInd w:val="0"/>
                                <w:snapToGrid w:val="0"/>
                                <w:spacing w:before="0" w:beforeAutospacing="0" w:after="0" w:afterAutospacing="0"/>
                                <w:jc w:val="center"/>
                                <w:rPr>
                                  <w:sz w:val="21"/>
                                  <w:szCs w:val="21"/>
                                </w:rPr>
                              </w:pPr>
                              <w:r>
                                <w:rPr>
                                  <w:rFonts w:ascii="Times New Roman" w:eastAsiaTheme="minorEastAsia" w:hAnsi="Times New Roman" w:cs="Times New Roman"/>
                                  <w:b/>
                                  <w:iCs/>
                                  <w:kern w:val="24"/>
                                  <w:sz w:val="21"/>
                                  <w:szCs w:val="21"/>
                                </w:rPr>
                                <w:t>(b)</w:t>
                              </w:r>
                            </w:p>
                          </w:txbxContent>
                        </wps:txbx>
                        <wps:bodyPr wrap="square" lIns="18000" tIns="10800" rIns="18000" bIns="10800" rtlCol="0">
                          <a:spAutoFit/>
                        </wps:bodyPr>
                      </wps:wsp>
                    </wpc:wpc>
                  </a:graphicData>
                </a:graphic>
              </wp:inline>
            </w:drawing>
          </mc:Choice>
          <mc:Fallback>
            <w:pict>
              <v:group id="画布 233" o:spid="_x0000_s1236" editas="canvas" style="width:145.4pt;height:113.85pt;mso-position-horizontal-relative:char;mso-position-vertical-relative:line" coordsize="18459,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">
                <v:shape id="_x0000_s1237" type="#_x0000_t75" style="position:absolute;width:18459;height:14458;visibility:visible;mso-wrap-style:square">
                  <v:fill o:detectmouseclick="t"/>
                  <v:path o:connecttype="none"/>
                </v:shape>
                <v:shape id="文本框 199" o:spid="_x0000_s1238" type="#_x0000_t202" style="position:absolute;left:702;top:311;width:2217;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3h8cMA&#10;AADcAAAADwAAAGRycy9kb3ducmV2LnhtbERPS2vCQBC+F/oflhF6qxuLtDW6Sg0EvHjwcehxzI7Z&#10;kOxsml2T9N+7BaG3+fies9qMthE9db5yrGA2TUAQF05XXCo4n/LXTxA+IGtsHJOCX/KwWT8/rTDV&#10;buAD9cdQihjCPkUFJoQ2ldIXhiz6qWuJI3d1ncUQYVdK3eEQw20j35LkXVqsODYYbCkzVNTHm1Xw&#10;XY+ZDfnH9lLTz26/nWe+v2RKvUzGryWIQGP4Fz/cOx3nLxbw90y8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3h8cMAAADcAAAADwAAAAAAAAAAAAAAAACYAgAAZHJzL2Rv&#10;d25yZXYueG1sUEsFBgAAAAAEAAQA9QAAAIgDA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5</w:t>
                        </w:r>
                      </w:p>
                    </w:txbxContent>
                  </v:textbox>
                </v:shape>
                <v:shape id="文本框 200" o:spid="_x0000_s1239" type="#_x0000_t202" style="position:absolute;left:8339;top:304;width:2217;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8l8IA&#10;AADcAAAADwAAAGRycy9kb3ducmV2LnhtbESPQYvCMBSE74L/ITzBm6YuolKNxRYEL3tY3cMen82z&#10;LW1eapOt3X+/EQSPw8x8w+ySwTSip85VlhUs5hEI4tzqigsF35fjbAPCeWSNjWVS8EcOkv14tMNY&#10;2wd/UX/2hQgQdjEqKL1vYyldXpJBN7ctcfButjPog+wKqTt8BLhp5EcUraTBisNCiS1lJeX1+dco&#10;+KmHzPjjOr3WdD99psvM9ddMqelkOGxBeBr8O/xqn7SCQITnmXA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SLyXwgAAANwAAAAPAAAAAAAAAAAAAAAAAJgCAABkcnMvZG93&#10;bnJldi54bWxQSwUGAAAAAAQABAD1AAAAhw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6</w:t>
                        </w:r>
                      </w:p>
                    </w:txbxContent>
                  </v:textbox>
                </v:shape>
                <v:shape id="文本框 201" o:spid="_x0000_s1240" type="#_x0000_t202" style="position:absolute;left:702;top:6231;width:2217;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QZDMUA&#10;AADcAAAADwAAAGRycy9kb3ducmV2LnhtbESPwWrDMBBE74X8g9hAbrXsENriRjGJIZBLD01zyHFt&#10;bWxja+VaqqP+fVUo9DjMzBtmWwQziJkm11lWkCUpCOLa6o4bBZeP4+MLCOeRNQ6WScE3OSh2i4ct&#10;5tre+Z3ms29EhLDLUUHr/ZhL6eqWDLrEjsTRu9nJoI9yaqSe8B7hZpDrNH2SBjuOCy2OVLZU9+cv&#10;o+Dah9L44/Oh6unz9HbYlG6uSqVWy7B/BeEp+P/wX/ukFazTDH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BkMxQAAANwAAAAPAAAAAAAAAAAAAAAAAJgCAABkcnMv&#10;ZG93bnJldi54bWxQSwUGAAAAAAQABAD1AAAAig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2</w:t>
                        </w:r>
                      </w:p>
                    </w:txbxContent>
                  </v:textbox>
                </v:shape>
                <v:shape id="文本框 202" o:spid="_x0000_s1241" type="#_x0000_t202" style="position:absolute;left:8339;top:6341;width:2217;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He8MA&#10;AADcAAAADwAAAGRycy9kb3ducmV2LnhtbESPQYvCMBSE74L/ITzBm6YWcaUaRQuClz2s68Hjs3m2&#10;pc1LbWLt/vuNIHgcZuYbZr3tTS06al1pWcFsGoEgzqwuOVdw/j1MliCcR9ZYWyYFf+RguxkO1pho&#10;++Qf6k4+FwHCLkEFhfdNIqXLCjLoprYhDt7NtgZ9kG0udYvPADe1jKNoIQ2WHBYKbCgtKKtOD6Pg&#10;UvWp8Yev/bWi+/F7P09dd02VGo/63QqEp95/wu/2USuIoxheZ8IR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aHe8MAAADcAAAADwAAAAAAAAAAAAAAAACYAgAAZHJzL2Rv&#10;d25yZXYueG1sUEsFBgAAAAAEAAQA9QAAAIgDA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3</w:t>
                        </w:r>
                      </w:p>
                    </w:txbxContent>
                  </v:textbox>
                </v:shape>
                <v:shape id="文本框 203" o:spid="_x0000_s1242" type="#_x0000_t202" style="position:absolute;left:15869;top:6334;width:2216;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oi4MUA&#10;AADcAAAADwAAAGRycy9kb3ducmV2LnhtbESPQWuDQBSE74X+h+UVcqtrTUmLzSZEQcglh6Y99Pji&#10;vqrovjXuRs2/zxYKOQ4z8w2z3s6mEyMNrrGs4CWKQRCXVjdcKfj+Kp7fQTiPrLGzTAqu5GC7eXxY&#10;Y6rtxJ80Hn0lAoRdigpq7/tUSlfWZNBFticO3q8dDPogh0rqAacAN51M4nglDTYcFmrsKa+pbI8X&#10;o+CnnXPji7fs1NJ5f8heczeecqUWT/PuA4Sn2d/D/+29VpDES/g7E4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iLgxQAAANwAAAAPAAAAAAAAAAAAAAAAAJgCAABkcnMv&#10;ZG93bnJldi54bWxQSwUGAAAAAAQABAD1AAAAigM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4</w:t>
                        </w:r>
                      </w:p>
                    </w:txbxContent>
                  </v:textbox>
                </v:shape>
                <v:shape id="文本框 204" o:spid="_x0000_s1243" type="#_x0000_t202" style="position:absolute;left:8339;top:12027;width:2217;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6lMQA&#10;AADcAAAADwAAAGRycy9kb3ducmV2LnhtbESPQWvCQBSE74X+h+UJ3upGCW1JXUUDQi4eTD14fGaf&#10;SUj2bZpdk/jv3UKhx2FmvmHW28m0YqDe1ZYVLBcRCOLC6ppLBefvw9snCOeRNbaWScGDHGw3ry9r&#10;TLQd+URD7ksRIOwSVFB53yVSuqIig25hO+Lg3Wxv0AfZl1L3OAa4aeUqit6lwZrDQoUdpRUVTX43&#10;Ci7NlBp/+NhfG/rJjvs4dcM1VWo+m3ZfIDxN/j/81860glUUw++Zc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zupTEAAAA3AAAAA8AAAAAAAAAAAAAAAAAmAIAAGRycy9k&#10;b3ducmV2LnhtbFBLBQYAAAAABAAEAPUAAACJAwAAAAA=&#10;" filled="f" stroked="f" strokeweight=".5pt">
                  <v:textbox inset="1mm,1mm,1mm,1mm">
                    <w:txbxContent>
                      <w:p>
                        <w:pPr>
                          <w:adjustRightInd w:val="0"/>
                          <w:snapToGrid w:val="0"/>
                          <w:jc w:val="center"/>
                          <w:rPr>
                            <w:rFonts w:ascii="Times New Roman" w:hAnsi="Times New Roman" w:cs="Times New Roman"/>
                            <w:sz w:val="21"/>
                            <w:szCs w:val="21"/>
                          </w:rPr>
                        </w:pPr>
                        <w:r>
                          <w:rPr>
                            <w:rFonts w:ascii="Times New Roman" w:hAnsi="Times New Roman" w:cs="Times New Roman"/>
                            <w:sz w:val="21"/>
                            <w:szCs w:val="21"/>
                          </w:rPr>
                          <w:t>1</w:t>
                        </w:r>
                      </w:p>
                    </w:txbxContent>
                  </v:textbox>
                </v:shape>
                <v:shape id="文本框 205" o:spid="_x0000_s1244" type="#_x0000_t202" style="position:absolute;left:853;top:12262;width:1882;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wsjMYA&#10;AADcAAAADwAAAGRycy9kb3ducmV2LnhtbESPQWsCMRSE70L/Q3gFL1KTSpWyGqUWlR7qwVX0+tg8&#10;d9duXpZN1G1/vREKHoeZ+YaZzFpbiQs1vnSs4bWvQBBnzpSca9htly/vIHxANlg5Jg2/5GE2fepM&#10;MDHuyhu6pCEXEcI+QQ1FCHUipc8Ksuj7riaO3tE1FkOUTS5Ng9cIt5UcKDWSFkuOCwXW9FlQ9pOe&#10;rYbFuT3N5/l6iIf0e1Nt3/aq97fSuvvcfoxBBGrDI/zf/jIaBmoI9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wsjMYAAADcAAAADwAAAAAAAAAAAAAAAACYAgAAZHJz&#10;L2Rvd25yZXYueG1sUEsFBgAAAAAEAAQA9QAAAIsDAAAAAA==&#10;" fillcolor="#ddd" strokecolor="black [3213]">
                  <v:textbox inset="1mm,.5mm,1mm,.5mm">
                    <w:txbxContent>
                      <w:p>
                        <w:pPr>
                          <w:adjustRightInd w:val="0"/>
                          <w:snapToGrid w:val="0"/>
                          <w:jc w:val="center"/>
                          <w:rPr>
                            <w:rFonts w:ascii="Times New Roman" w:hAnsi="Times New Roman" w:cs="Times New Roman"/>
                            <w:sz w:val="21"/>
                            <w:szCs w:val="21"/>
                          </w:rPr>
                        </w:pPr>
                        <w:r>
                          <w:rPr>
                            <w:rFonts w:ascii="Times New Roman" w:hAnsi="Times New Roman" w:cs="Times New Roman" w:hint="eastAsia"/>
                            <w:sz w:val="21"/>
                            <w:szCs w:val="21"/>
                          </w:rPr>
                          <w:t>S</w:t>
                        </w:r>
                      </w:p>
                    </w:txbxContent>
                  </v:textbox>
                </v:shape>
                <v:line id="直接连接符 206" o:spid="_x0000_s1245" style="position:absolute;visibility:visible;mso-wrap-style:square" from="853,11744" to="853,13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BQ68UAAADcAAAADwAAAGRycy9kb3ducmV2LnhtbESPQWvCQBSE74X+h+UVvNWNARNJXSUU&#10;hKqnakuvj+wzic2+DbvbGP31bqHQ4zAz3zDL9Wg6MZDzrWUFs2kCgriyuuVawcdx87wA4QOyxs4y&#10;KbiSh/Xq8WGJhbYXfqfhEGoRIewLVNCE0BdS+qohg35qe+LonawzGKJ0tdQOLxFuOpkmSSYNthwX&#10;GuzptaHq+/BjFCyq3dmVebmdzT/7/Dak+2zzlSs1eRrLFxCBxvAf/mu/aQVpksHv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BQ68UAAADcAAAADwAAAAAAAAAA&#10;AAAAAAChAgAAZHJzL2Rvd25yZXYueG1sUEsFBgAAAAAEAAQA+QAAAJMDAAAAAA==&#10;" strokecolor="black [3213]"/>
                <v:line id="直接连接符 207" o:spid="_x0000_s1246" style="position:absolute;visibility:visible;mso-wrap-style:square" from="1791,2186" to="1791,6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1cMUAAADcAAAADwAAAGRycy9kb3ducmV2LnhtbESPQWvCQBSE74L/YXlCb3VjoEaiqwRB&#10;aOup2uL1kX0m0ezbsLuNaX+9Wyh4HGbmG2a1GUwrenK+saxgNk1AEJdWN1wp+DzunhcgfEDW2Fom&#10;BT/kYbMej1aYa3vjD+oPoRIRwj5HBXUIXS6lL2sy6Ke2I47e2TqDIUpXSe3wFuGmlWmSzKXBhuNC&#10;jR1tayqvh2+jYFG+X1yRFW+zl68u++3T/Xx3ypR6mgzFEkSgITzC/+1XrSBNMvg7E4+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1cMUAAADcAAAADwAAAAAAAAAA&#10;AAAAAAChAgAAZHJzL2Rvd25yZXYueG1sUEsFBgAAAAAEAAQA+QAAAJMDAAAAAA==&#10;" strokecolor="black [3213]"/>
                <v:line id="直接连接符 208" o:spid="_x0000_s1247" style="position:absolute;flip:x y;visibility:visible;mso-wrap-style:square" from="1757,8503" to="1758,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eRasEAAADcAAAADwAAAGRycy9kb3ducmV2LnhtbERPXWvCMBR9H+w/hDvwbSYrOFw1ylZQ&#10;hA1hVd8vzbWta25KE23898vDYI+H871cR9uJGw2+dazhZapAEFfOtFxrOB42z3MQPiAb7ByThjt5&#10;WK8eH5aYGzfyN93KUIsUwj5HDU0IfS6lrxqy6KeuJ07c2Q0WQ4JDLc2AYwq3ncyUepUWW04NDfZU&#10;NFT9lFerYfcZ3+Zc7C9feBpdt599KLONWk+e4vsCRKAY/sV/7p3RkKm0Np1JR0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95FqwQAAANwAAAAPAAAAAAAAAAAAAAAA&#10;AKECAABkcnMvZG93bnJldi54bWxQSwUGAAAAAAQABAD5AAAAjwMAAAAA&#10;" strokecolor="black [3213]"/>
                <v:line id="直接连接符 209" o:spid="_x0000_s1248" style="position:absolute;flip:y;visibility:visible;mso-wrap-style:square" from="2735,13129" to="8604,13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E7cQAAADcAAAADwAAAGRycy9kb3ducmV2LnhtbESP0WoCMRRE34X+Q7hC3zRRqtTVKK1Q&#10;EF+k6gdcNrebxc3NNkl13a83hUIfh5k5w6w2nWvElUKsPWuYjBUI4tKbmisN59PH6BVETMgGG8+k&#10;4U4RNuunwQoL42/8SddjqkSGcCxQg02pLaSMpSWHcexb4ux9+eAwZRkqaQLeMtw1cqrUXDqsOS9Y&#10;bGlrqbwcf5yGpk/nfvG+tb36frmbw2Huw2yv9fOwe1uCSNSl//Bfe2c0TNU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z4TtxAAAANwAAAAPAAAAAAAAAAAA&#10;AAAAAKECAABkcnMvZG93bnJldi54bWxQSwUGAAAAAAQABAD5AAAAkgMAAAAA&#10;" strokecolor="black [3213]"/>
                <v:line id="直接连接符 210" o:spid="_x0000_s1249" style="position:absolute;flip:y;visibility:visible;mso-wrap-style:square" from="9411,8241" to="9411,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y7rcEAAADcAAAADwAAAGRycy9kb3ducmV2LnhtbERPy4rCMBTdC/MP4Q7MTlNlFK1GGYWB&#10;wY34+IBLc22KzU0niVr79WYhuDyc92LV2lrcyIfKsYLhIANBXDhdcangdPztT0GEiKyxdkwKHhRg&#10;tfzoLTDX7s57uh1iKVIIhxwVmBibXMpQGLIYBq4hTtzZeYsxQV9K7fGewm0tR1k2kRYrTg0GG9oY&#10;Ki6Hq1VQd/HUzdYb02X/3w+9202cH2+V+vpsf+YgIrXxLX65/7SC0TDNT2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LLutwQAAANwAAAAPAAAAAAAAAAAAAAAA&#10;AKECAABkcnMvZG93bnJldi54bWxQSwUGAAAAAAQABAD5AAAAjwMAAAAA&#10;" strokecolor="black [3213]"/>
                <v:line id="直接连接符 211" o:spid="_x0000_s1250" style="position:absolute;flip:y;visibility:visible;mso-wrap-style:square" from="9411,2186" to="9411,6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AeNsQAAADcAAAADwAAAGRycy9kb3ducmV2LnhtbESP0WoCMRRE3wv9h3AF32p2RUW3RlGh&#10;IL5I1Q+4bG43i5ubbZLqul9vCoU+DjNzhlmuO9uIG/lQO1aQjzIQxKXTNVcKLuePtzmIEJE1No5J&#10;wYMCrFevL0sstLvzJ91OsRIJwqFABSbGtpAylIYshpFriZP35bzFmKSvpPZ4T3DbyHGWzaTFmtOC&#10;wZZ2hsrr6ccqaPp46Rfbnemz78lDH48z56cHpYaDbvMOIlIX/8N/7b1WMM5z+D2Tjo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YB42xAAAANwAAAAPAAAAAAAAAAAA&#10;AAAAAKECAABkcnMvZG93bnJldi54bWxQSwUGAAAAAAQABAD5AAAAkgMAAAAA&#10;" strokecolor="black [3213]"/>
                <v:line id="直接连接符 212" o:spid="_x0000_s1251" style="position:absolute;flip:y;visibility:visible;mso-wrap-style:square" from="2599,1358" to="8602,1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KAQcUAAADcAAAADwAAAGRycy9kb3ducmV2LnhtbESPUWvCMBSF3wf+h3AF39bU4mTrGmUT&#10;BrIXmfoDLs1dU2xuapJp7a83g8EeD+ec73Cq9WA7cSEfWscK5lkOgrh2uuVGwfHw8fgMIkRkjZ1j&#10;UnCjAOvV5KHCUrsrf9FlHxuRIBxKVGBi7EspQ23IYshcT5y8b+ctxiR9I7XHa4LbThZ5vpQWW04L&#10;BnvaGKpP+x+roBvjcXx535gxPy9uerdbOv/0qdRsOry9gog0xP/wX3urFRTzAn7Pp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KAQcUAAADcAAAADwAAAAAAAAAA&#10;AAAAAAChAgAAZHJzL2Rvd25yZXYueG1sUEsFBgAAAAAEAAQA+QAAAJMDAAAAAA==&#10;" strokecolor="black [3213]"/>
                <v:line id="直接连接符 213" o:spid="_x0000_s1252" style="position:absolute;visibility:visible;mso-wrap-style:square" from="2599,7434" to="8604,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5lrsYAAADcAAAADwAAAGRycy9kb3ducmV2LnhtbESPQWvCQBSE74X+h+UVequbpNRIdJVQ&#10;ENp60ipeH9lnEpt9G3a3Me2v7wpCj8PMfMMsVqPpxEDOt5YVpJMEBHFldcu1gv3n+mkGwgdkjZ1l&#10;UvBDHlbL+7sFFtpeeEvDLtQiQtgXqKAJoS+k9FVDBv3E9sTRO1lnMETpaqkdXiLcdDJLkqk02HJc&#10;aLCn14aqr923UTCrPs6uzMv39OXQ579Dtpmuj7lSjw9jOQcRaAz/4Vv7TSvI0me4no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OZa7GAAAA3AAAAA8AAAAAAAAA&#10;AAAAAAAAoQIAAGRycy9kb3ducmV2LnhtbFBLBQYAAAAABAAEAPkAAACUAwAAAAA=&#10;" strokecolor="black [3213]"/>
                <v:line id="直接连接符 214" o:spid="_x0000_s1253" style="position:absolute;visibility:visible;mso-wrap-style:square" from="10219,7434" to="16103,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f92sYAAADcAAAADwAAAGRycy9kb3ducmV2LnhtbESPQWvCQBSE74X+h+UVequbhNZIdJVQ&#10;ENp60ipeH9lnEpt9G3a3Me2v7wpCj8PMfMMsVqPpxEDOt5YVpJMEBHFldcu1gv3n+mkGwgdkjZ1l&#10;UvBDHlbL+7sFFtpeeEvDLtQiQtgXqKAJoS+k9FVDBv3E9sTRO1lnMETpaqkdXiLcdDJLkqk02HJc&#10;aLCn14aqr923UTCrPs6uzMv39OXQ579Dtpmuj7lSjw9jOQcRaAz/4Vv7TSvI0me4no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n/drGAAAA3AAAAA8AAAAAAAAA&#10;AAAAAAAAoQIAAGRycy9kb3ducmV2LnhtbFBLBQYAAAAABAAEAPkAAACUAwAAAAA=&#10;" strokecolor="black [3213]"/>
                <v:shape id="肘形连接符 215" o:spid="_x0000_s1254" type="#_x0000_t33" style="position:absolute;left:10219;top:8241;width:6692;height:488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Be6cUAAADcAAAADwAAAGRycy9kb3ducmV2LnhtbESPQWvCQBSE70L/w/IKXqRulFpCzEaK&#10;YPHgxdhLb8/sM0mbfZvubmP6791CweMwM98w+WY0nRjI+daygsU8AUFcWd1yreD9tHtKQfiArLGz&#10;TAp+ycOmeJjkmGl75SMNZahFhLDPUEETQp9J6auGDPq57Ymjd7HOYIjS1VI7vEa46eQySV6kwZbj&#10;QoM9bRuqvsofo6Cms/8eBwrlx9uzm31eDgc0qVLTx/F1DSLQGO7h//ZeK1guVvB3Jh4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Be6cUAAADcAAAADwAAAAAAAAAA&#10;AAAAAAChAgAAZHJzL2Rvd25yZXYueG1sUEsFBgAAAAAEAAQA+QAAAJMDAAAAAA==&#10;" strokecolor="black [3213]"/>
                <v:line id="直接连接符 216" o:spid="_x0000_s1255" style="position:absolute;visibility:visible;mso-wrap-style:square" from="1791,8241" to="1794,1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nGNsYAAADcAAAADwAAAGRycy9kb3ducmV2LnhtbESPQUvDQBSE74L/YXlCb3aTgEmJ3ZYg&#10;FLQ9tVW8PrLPJJp9G3bXNO2v7xYEj8PMfMMs15PpxUjOd5YVpPMEBHFtdceNgvfj5nEBwgdkjb1l&#10;UnAmD+vV/d0SS21PvKfxEBoRIexLVNCGMJRS+rolg35uB+LofVlnMETpGqkdniLc9DJLklwa7Dgu&#10;tDjQS0v1z+HXKFjU229XFdVb+vQxFJcx2+Wbz0Kp2cNUPYMINIX/8F/7VSvI0hxuZ+IRkK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5xjbGAAAA3AAAAA8AAAAAAAAA&#10;AAAAAAAAoQIAAGRycy9kb3ducmV2LnhtbFBLBQYAAAAABAAEAPkAAACUAwAAAAA=&#10;" strokecolor="black [3213]"/>
                <v:oval id="椭圆 217" o:spid="_x0000_s1256" style="position:absolute;left:984;top:570;width:1615;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lYMUA&#10;AADcAAAADwAAAGRycy9kb3ducmV2LnhtbESPT2sCMRTE70K/Q3iF3jRRipXVuJRqsR4Kanvw+Ni8&#10;/cNuXpZNqum3N4WCx2FmfsOs8mg7caHBN441TCcKBHHhTMOVhu+v9/EChA/IBjvHpOGXPOTrh9EK&#10;M+OufKTLKVQiQdhnqKEOoc+k9EVNFv3E9cTJK91gMSQ5VNIMeE1w28mZUnNpseG0UGNPbzUV7enH&#10;avg8z/fPAWMZD6xatdttN+VBaf30GF+XIALFcA//tz+Mhtn0Bf7Op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SVgxQAAANwAAAAPAAAAAAAAAAAAAAAAAJgCAABkcnMv&#10;ZG93bnJldi54bWxQSwUGAAAAAAQABAD1AAAAigMAAAAA&#10;" filled="f" strokecolor="black [3213]"/>
                <v:oval id="椭圆 218" o:spid="_x0000_s1257" style="position:absolute;left:8604;top:570;width:1615;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KxEsIA&#10;AADcAAAADwAAAGRycy9kb3ducmV2LnhtbERPy2oCMRTdF/yHcAV3nUSRoUyNUqrFdlHQ0UWXl8md&#10;B05uhknqpH/fLApdHs57s4u2F3cafedYwzJTIIgrZzpuNFwvb49PIHxANtg7Jg0/5GG3nT1ssDBu&#10;4jPdy9CIFMK+QA1tCEMhpa9asugzNxAnrnajxZDg2Egz4pTCbS9XSuXSYsepocWBXluqbuW31fD5&#10;lX+sA8Y6nljd1PF42NcnpfViHl+eQQSK4V/85343GlbLtDadS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rESwgAAANwAAAAPAAAAAAAAAAAAAAAAAJgCAABkcnMvZG93&#10;bnJldi54bWxQSwUGAAAAAAQABAD1AAAAhwMAAAAA&#10;" filled="f" strokecolor="black [3213]"/>
                <v:oval id="椭圆 219" o:spid="_x0000_s1258" style="position:absolute;left:984;top:6626;width:1615;height:1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4UicUA&#10;AADcAAAADwAAAGRycy9kb3ducmV2LnhtbESPT2sCMRTE70K/Q3iF3jRRitTVuJRqsR4Kanvw+Ni8&#10;/cNuXpZNqum3N4WCx2FmfsOs8mg7caHBN441TCcKBHHhTMOVhu+v9/ELCB+QDXaOScMvecjXD6MV&#10;ZsZd+UiXU6hEgrDPUEMdQp9J6YuaLPqJ64mTV7rBYkhyqKQZ8JrgtpMzpebSYsNpocae3moq2tOP&#10;1fB5nu+fA8YyHli1arfbbsqD0vrpMb4uQQSK4R7+b38YDbPpAv7Op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hSJxQAAANwAAAAPAAAAAAAAAAAAAAAAAJgCAABkcnMv&#10;ZG93bnJldi54bWxQSwUGAAAAAAQABAD1AAAAigMAAAAA&#10;" filled="f" strokecolor="black [3213]"/>
                <v:oval id="椭圆 220" o:spid="_x0000_s1259" style="position:absolute;left:8604;top:6626;width:1615;height:1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3qcIA&#10;AADcAAAADwAAAGRycy9kb3ducmV2LnhtbERPy2oCMRTdF/yHcAV3NekgUkYzQ6kW66Jgpy66vEzu&#10;PHByM0xSTf/eLApdHs57W0Y7iCtNvnes4WmpQBDXzvTcajh/vT0+g/AB2eDgmDT8koeymD1sMTfu&#10;xp90rUIrUgj7HDV0IYy5lL7uyKJfupE4cY2bLIYEp1aaCW8p3A4yU2otLfacGjoc6bWj+lL9WA0f&#10;3+vjKmBs4onVRR0O+11zUlov5vFlAyJQDP/iP/e70ZBlaX46k46A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HepwgAAANwAAAAPAAAAAAAAAAAAAAAAAJgCAABkcnMvZG93&#10;bnJldi54bWxQSwUGAAAAAAQABAD1AAAAhwMAAAAA&#10;" filled="f" strokecolor="black [3213]"/>
                <v:oval id="椭圆 221" o:spid="_x0000_s1260" style="position:absolute;left:16103;top:6626;width:1616;height:1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TSMsUA&#10;AADcAAAADwAAAGRycy9kb3ducmV2LnhtbESPS2vDMBCE74H8B7GF3BIppoTiRjGhaUl6KOTRQ46L&#10;tX5ga2UsNVH/fVUo9DjMzDfMuoi2FzcafetYw3KhQBCXzrRca/i8vM2fQPiAbLB3TBq+yUOxmU7W&#10;mBt35xPdzqEWCcI+Rw1NCEMupS8bsugXbiBOXuVGiyHJsZZmxHuC215mSq2kxZbTQoMDvTRUducv&#10;q+Hjunp/DBireGTVqf3+dVcdldazh7h9BhEohv/wX/tgNGTZEn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NIyxQAAANwAAAAPAAAAAAAAAAAAAAAAAJgCAABkcnMv&#10;ZG93bnJldi54bWxQSwUGAAAAAAQABAD1AAAAigMAAAAA&#10;" filled="f" strokecolor="black [3213]"/>
                <v:oval id="椭圆 222" o:spid="_x0000_s1261" style="position:absolute;left:8604;top:12321;width:1615;height:1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ZMRcQA&#10;AADcAAAADwAAAGRycy9kb3ducmV2LnhtbESPzWsCMRTE7wX/h/AEbzVxESmrUURbtIeCXwePj83b&#10;D9y8LJuo6X/fFAo9DjPzG2axirYVD+p941jDZKxAEBfONFxpuJw/Xt9A+IBssHVMGr7Jw2o5eFlg&#10;btyTj/Q4hUokCPscNdQhdLmUvqjJoh+7jjh5pesthiT7SpoenwluW5kpNZMWG04LNXa0qam4ne5W&#10;w9d19jkNGMt4YHVTu937tjworUfDuJ6DCBTDf/ivvTcasiyD3zPp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2TEXEAAAA3AAAAA8AAAAAAAAAAAAAAAAAmAIAAGRycy9k&#10;b3ducmV2LnhtbFBLBQYAAAAABAAEAPUAAACJAwAAAAA=&#10;" filled="f" strokecolor="black [3213]"/>
                <v:line id="直接连接符 223" o:spid="_x0000_s1262" style="position:absolute;visibility:visible;mso-wrap-style:square" from="2746,11744" to="2746,13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vE8YAAADcAAAADwAAAGRycy9kb3ducmV2LnhtbESPQWvCQBSE7wX/w/KE3urGlBpJXSUI&#10;Qq0ntaXXR/Y1Sc2+DbvbGPvru4LgcZiZb5jFajCt6Mn5xrKC6SQBQVxa3XCl4OO4eZqD8AFZY2uZ&#10;FFzIw2o5elhgru2Z99QfQiUihH2OCuoQulxKX9Zk0E9sRxy9b+sMhihdJbXDc4SbVqZJMpMGG44L&#10;NXa0rqk8HX6Ngnn5/uOKrNhOXz677K9Pd7PNV6bU43goXkEEGsI9fGu/aQVp+gzXM/E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irxPGAAAA3AAAAA8AAAAAAAAA&#10;AAAAAAAAoQIAAGRycy9kb3ducmV2LnhtbFBLBQYAAAAABAAEAPkAAACUAwAAAAA=&#10;" strokecolor="black [3213]"/>
                <v:shape id="TextBox 250" o:spid="_x0000_s1263" type="#_x0000_t202" style="position:absolute;left:2255;top:1881;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na3MMA&#10;AADcAAAADwAAAGRycy9kb3ducmV2LnhtbESPwWrDMBBE74X+g9hCbo1cE0Jxo4RQCMmtjZMPWFtb&#10;y9RaGUmN1Xx9VAj0OMzMG2a1SXYQF/Khd6zgZV6AIG6d7rlTcD7tnl9BhIiscXBMCn4pwGb9+LDC&#10;SruJj3SpYycyhEOFCkyMYyVlaA1ZDHM3Emfvy3mLMUvfSe1xynA7yLIoltJiz3nB4Ejvhtrv+scq&#10;qBu/2xc6XM3H8uSaNH02MW2Vmj2l7RuISCn+h+/tg1ZQlgv4O5OP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na3M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v:textbox>
                </v:shape>
                <v:shape id="TextBox 250" o:spid="_x0000_s1264" type="#_x0000_t202" style="position:absolute;left:2255;top:7859;width:137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R8MA&#10;AADcAAAADwAAAGRycy9kb3ducmV2LnhtbESPwWrDMBBE74X+g9hCbo1cQ0Jxo4RQCMmtjZMPWFtb&#10;y9RaGUmN1Xx9VAj0OMzMG2a1SXYQF/Khd6zgZV6AIG6d7rlTcD7tnl9BhIiscXBMCn4pwGb9+LDC&#10;SruJj3SpYycyhEOFCkyMYyVlaA1ZDHM3Emfvy3mLMUvfSe1xynA7yLIoltJiz3nB4Ejvhtrv+scq&#10;qBu/2xc6XM3H8uSaNH02MW2Vmj2l7RuISCn+h+/tg1ZQlgv4O5OP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V/R8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3</w:t>
                        </w:r>
                      </w:p>
                    </w:txbxContent>
                  </v:textbox>
                </v:shape>
                <v:line id="直接连接符 226" o:spid="_x0000_s1265" style="position:absolute;flip:x y;visibility:visible;mso-wrap-style:square" from="9603,8503" to="9604,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H848QAAADcAAAADwAAAGRycy9kb3ducmV2LnhtbESPQWvCQBSE74X+h+UVetNNAxWNbkIr&#10;WIQWwaj3R/aZxGbfhuxqtv++WxB6HGbmG2ZVBNOJGw2utazgZZqAIK6sbrlWcDxsJnMQziNr7CyT&#10;gh9yUOSPDyvMtB15T7fS1yJC2GWooPG+z6R0VUMG3dT2xNE728Ggj3KopR5wjHDTyTRJZtJgy3Gh&#10;wZ7WDVXf5dUo2H6GxZzXu8sXnkbb7V7fE/0RlHp+Cm9LEJ6C/w/f21utIE1n8Hc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kfzjxAAAANwAAAAPAAAAAAAAAAAA&#10;AAAAAKECAABkcnMvZG93bnJldi54bWxQSwUGAAAAAAQABAD5AAAAkgMAAAAA&#10;" strokecolor="black [3213]"/>
                <v:shape id="TextBox 250" o:spid="_x0000_s1266" type="#_x0000_t202" style="position:absolute;left:10097;top:7856;width:1376;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tEq8MA&#10;AADcAAAADwAAAGRycy9kb3ducmV2LnhtbESPwWrDMBBE74X+g9hCb41cH9LgRAkhENpbGycfsLY2&#10;lom1MpIaq/36KlDIcZiZN8xqk+wgruRD71jB66wAQdw63XOn4HTcvyxAhIiscXBMCn4owGb9+LDC&#10;SruJD3StYycyhEOFCkyMYyVlaA1ZDDM3Emfv7LzFmKXvpPY4ZbgdZFkUc2mx57xgcKSdofZSf1sF&#10;deP374UOv+ZzfnRNmr6amLZKPT+l7RJEpBTv4f/2h1ZQlm9wO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tEq8MAAADcAAAADwAAAAAAAAAAAAAAAACYAgAAZHJzL2Rv&#10;d25yZXYueG1sUEsFBgAAAAAEAAQA9QAAAIgDAAAAAA==&#10;" filled="f" stroked="f">
                  <v:textbox style="mso-fit-shape-to-text:t" inset=".5mm,.3mm,.5mm,.3mm">
                    <w:txbxContent>
                      <w:p>
                        <w:pPr>
                          <w:rPr>
                            <w:sz w:val="21"/>
                            <w:szCs w:val="21"/>
                          </w:rPr>
                        </w:pPr>
                      </w:p>
                    </w:txbxContent>
                  </v:textbox>
                </v:shape>
                <v:shape id="TextBox 250" o:spid="_x0000_s1267" type="#_x0000_t202" style="position:absolute;left:10098;top:1881;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Q2cAA&#10;AADcAAAADwAAAGRycy9kb3ducmV2LnhtbERPS2rDMBDdF3oHMYXsGjlehOJECSZg2l0TpwcYW1PL&#10;1BoZSY3Vnj5aFLp8vP/+mOwkbuTD6FjBZl2AIO6dHnlQ8HFtnl9AhIiscXJMCn4owPHw+LDHSruF&#10;L3Rr4yByCIcKFZgY50rK0BuyGNZuJs7cp/MWY4Z+kNrjksPtJMui2EqLI+cGgzOdDPVf7bdV0Ha+&#10;eS10+DXv26vr0nLuYqqVWj2legciUor/4j/3m1ZQlnltPpOPgD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jTQ2cAAAADcAAAADwAAAAAAAAAAAAAAAACYAgAAZHJzL2Rvd25y&#10;ZXYueG1sUEsFBgAAAAAEAAQA9QAAAIUDA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v:textbox>
                </v:shape>
                <v:shape id="TextBox 250" o:spid="_x0000_s1268" type="#_x0000_t202" style="position:absolute;left:10098;top:7859;width:137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1QsMA&#10;AADcAAAADwAAAGRycy9kb3ducmV2LnhtbESPwWrDMBBE74X+g9hCb41cH0LjRAkhENpbGycfsLY2&#10;lom1MpIaq/36KlDIcZiZN8xqk+wgruRD71jB66wAQdw63XOn4HTcv7yBCBFZ4+CYFPxQgM368WGF&#10;lXYTH+hax05kCIcKFZgYx0rK0BqyGGZuJM7e2XmLMUvfSe1xynA7yLIo5tJiz3nB4Eg7Q+2l/rYK&#10;6sbv3wsdfs3n/OiaNH01MW2Ven5K2yWISCnew//tD62gLBdwO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h1Qs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4</w:t>
                        </w:r>
                      </w:p>
                    </w:txbxContent>
                  </v:textbox>
                </v:shape>
                <v:shape id="TextBox 250" o:spid="_x0000_s1269" type="#_x0000_t202" style="position:absolute;left:10098;top:11551;width:137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tKAr8A&#10;AADcAAAADwAAAGRycy9kb3ducmV2LnhtbERP3WrCMBS+H/gO4QjezVQHMqpRRJDtbrP6AKfNsSk2&#10;JyXJbObTLxfCLj++/80u2V7cyYfOsYLFvABB3Djdcavgcj6+voMIEVlj75gU/FKA3XbyssFSu5FP&#10;dK9iK3IIhxIVmBiHUsrQGLIY5m4gztzVeYsxQ99K7XHM4baXy6JYSYsd5waDAx0MNbfqxyqoan/8&#10;KHR4mK/V2dVp/K5j2is1m6b9GkSkFP/FT/enVrB8y/PzmXwE5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m0oCvwAAANwAAAAPAAAAAAAAAAAAAAAAAJgCAABkcnMvZG93bnJl&#10;di54bWxQSwUGAAAAAAQABAD1AAAAhAM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3</w:t>
                        </w:r>
                      </w:p>
                    </w:txbxContent>
                  </v:textbox>
                </v:shape>
                <v:shape id="TextBox 250" o:spid="_x0000_s1270" type="#_x0000_t202" style="position:absolute;left:14957;top:7859;width:137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vmcMA&#10;AADcAAAADwAAAGRycy9kb3ducmV2LnhtbESPwWrDMBBE74X+g9hAb7WcFEJxooQQCMmtjZMPWFtb&#10;y9RaGUmN1X59VQj0OMzMG2a9TXYQN/Khd6xgXpQgiFune+4UXC+H51cQISJrHByTgm8KsN08Pqyx&#10;0m7iM93q2IkM4VChAhPjWEkZWkMWQ+FG4ux9OG8xZuk7qT1OGW4HuSjLpbTYc14wONLeUPtZf1kF&#10;deMPx1KHH/O2vLgmTe9NTDulnmZptwIRKcX/8L190goWL3P4O5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fvmc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color w:val="FF0000"/>
                            <w:sz w:val="21"/>
                            <w:szCs w:val="21"/>
                          </w:rPr>
                        </w:pPr>
                        <w:r>
                          <w:rPr>
                            <w:rFonts w:ascii="Times New Roman" w:eastAsiaTheme="minorEastAsia" w:hAnsi="Times New Roman" w:cs="Times New Roman" w:hint="eastAsia"/>
                            <w:iCs/>
                            <w:color w:val="FF0000"/>
                            <w:kern w:val="24"/>
                            <w:sz w:val="21"/>
                            <w:szCs w:val="21"/>
                          </w:rPr>
                          <w:t>2</w:t>
                        </w:r>
                      </w:p>
                    </w:txbxContent>
                  </v:textbox>
                </v:shape>
                <v:shape id="TextBox 250" o:spid="_x0000_s1271" type="#_x0000_t202" style="position:absolute;left:15162;top:302;width:276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x7sMA&#10;AADcAAAADwAAAGRycy9kb3ducmV2LnhtbESPwWrDMBBE74X+g9hCbo1cB0Jxo4RQCMmtjZMPWFtb&#10;y9RaGUmN1Xx9VAj0OMzMG2a1SXYQF/Khd6zgZV6AIG6d7rlTcD7tnl9BhIiscXBMCn4pwGb9+LDC&#10;SruJj3SpYycyhEOFCkyMYyVlaA1ZDHM3Emfvy3mLMUvfSe1xynA7yLIoltJiz3nB4Ejvhtrv+scq&#10;qBu/2xc6XM3H8uSaNH02MW2Vmj2l7RuISCn+h+/tg1ZQLkr4O5OP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Vx7sMAAADcAAAADwAAAAAAAAAAAAAAAACYAgAAZHJzL2Rv&#10;d25yZXYueG1sUEsFBgAAAAAEAAQA9QAAAIgDAAAAAA==&#10;" filled="f" stroked="f">
                  <v:textbox style="mso-fit-shape-to-text:t" inset=".5mm,.3mm,.5mm,.3mm">
                    <w:txbxContent>
                      <w:p>
                        <w:pPr>
                          <w:pStyle w:val="NormalWeb"/>
                          <w:adjustRightInd w:val="0"/>
                          <w:snapToGrid w:val="0"/>
                          <w:spacing w:before="0" w:beforeAutospacing="0" w:after="0" w:afterAutospacing="0"/>
                          <w:jc w:val="center"/>
                          <w:rPr>
                            <w:sz w:val="21"/>
                            <w:szCs w:val="21"/>
                          </w:rPr>
                        </w:pPr>
                        <w:r>
                          <w:rPr>
                            <w:rFonts w:ascii="Times New Roman" w:eastAsiaTheme="minorEastAsia" w:hAnsi="Times New Roman" w:cs="Times New Roman"/>
                            <w:b/>
                            <w:iCs/>
                            <w:kern w:val="24"/>
                            <w:sz w:val="21"/>
                            <w:szCs w:val="21"/>
                          </w:rPr>
                          <w:t>(b)</w:t>
                        </w:r>
                      </w:p>
                    </w:txbxContent>
                  </v:textbox>
                </v:shape>
                <w10:anchorlock/>
              </v:group>
            </w:pict>
          </mc:Fallback>
        </mc:AlternateContent>
      </w:r>
    </w:p>
    <w:p>
      <w:pPr>
        <w:jc w:val="center"/>
        <w:rPr>
          <w:rFonts w:ascii="Times New Roman" w:hAnsi="Times New Roman" w:cs="Times New Roman"/>
          <w:sz w:val="21"/>
          <w:szCs w:val="21"/>
        </w:rPr>
      </w:pPr>
      <w:r>
        <w:rPr>
          <w:rFonts w:ascii="Times New Roman" w:hAnsi="Times New Roman" w:cs="Times New Roman"/>
          <w:b/>
          <w:sz w:val="21"/>
          <w:szCs w:val="21"/>
        </w:rPr>
        <w:t>Fig. 9</w:t>
      </w:r>
      <w:r>
        <w:rPr>
          <w:rFonts w:ascii="Times New Roman" w:hAnsi="Times New Roman" w:cs="Times New Roman"/>
          <w:sz w:val="21"/>
          <w:szCs w:val="21"/>
        </w:rPr>
        <w:t xml:space="preserve"> Illustration of node degree in a pipeline network. </w:t>
      </w:r>
      <w:r>
        <w:rPr>
          <w:rFonts w:ascii="Times New Roman" w:hAnsi="Times New Roman" w:cs="Times New Roman"/>
          <w:b/>
          <w:sz w:val="21"/>
          <w:szCs w:val="21"/>
        </w:rPr>
        <w:t>(a)</w:t>
      </w:r>
      <w:r>
        <w:rPr>
          <w:rFonts w:ascii="Times New Roman" w:hAnsi="Times New Roman" w:cs="Times New Roman"/>
          <w:sz w:val="21"/>
          <w:szCs w:val="21"/>
        </w:rPr>
        <w:t xml:space="preserve"> </w:t>
      </w:r>
      <w:proofErr w:type="gramStart"/>
      <w:r>
        <w:rPr>
          <w:rFonts w:ascii="Times New Roman" w:hAnsi="Times New Roman" w:cs="Times New Roman"/>
          <w:sz w:val="21"/>
          <w:szCs w:val="21"/>
        </w:rPr>
        <w:t>branched</w:t>
      </w:r>
      <w:proofErr w:type="gramEnd"/>
      <w:r>
        <w:rPr>
          <w:rFonts w:ascii="Times New Roman" w:hAnsi="Times New Roman" w:cs="Times New Roman"/>
          <w:sz w:val="21"/>
          <w:szCs w:val="21"/>
        </w:rPr>
        <w:t xml:space="preserve"> network with low redundancy. </w:t>
      </w:r>
      <w:r>
        <w:rPr>
          <w:rFonts w:ascii="Times New Roman" w:hAnsi="Times New Roman" w:cs="Times New Roman"/>
          <w:b/>
          <w:sz w:val="21"/>
          <w:szCs w:val="21"/>
        </w:rPr>
        <w:t>(b)</w:t>
      </w:r>
      <w:r>
        <w:rPr>
          <w:rFonts w:ascii="Times New Roman" w:hAnsi="Times New Roman" w:cs="Times New Roman"/>
          <w:sz w:val="21"/>
          <w:szCs w:val="21"/>
        </w:rPr>
        <w:t xml:space="preserve"> </w:t>
      </w:r>
      <w:proofErr w:type="gramStart"/>
      <w:r>
        <w:rPr>
          <w:rFonts w:ascii="Times New Roman" w:hAnsi="Times New Roman" w:cs="Times New Roman"/>
          <w:sz w:val="21"/>
          <w:szCs w:val="21"/>
        </w:rPr>
        <w:t>looped</w:t>
      </w:r>
      <w:proofErr w:type="gramEnd"/>
      <w:r>
        <w:rPr>
          <w:rFonts w:ascii="Times New Roman" w:hAnsi="Times New Roman" w:cs="Times New Roman"/>
          <w:sz w:val="21"/>
          <w:szCs w:val="21"/>
        </w:rPr>
        <w:t xml:space="preserve"> network with high redundancy.</w:t>
      </w:r>
    </w:p>
    <w:p>
      <w:pPr>
        <w:pStyle w:val="Heading2"/>
        <w:rPr>
          <w:rFonts w:eastAsia="SimHei"/>
          <w:b w:val="0"/>
        </w:rPr>
      </w:pPr>
      <w:r>
        <w:rPr>
          <w:rFonts w:eastAsia="SimHei"/>
        </w:rPr>
        <w:lastRenderedPageBreak/>
        <w:t>4.2 Solution algorithm for the optimization model</w:t>
      </w:r>
    </w:p>
    <w:p>
      <w:pPr>
        <w:rPr>
          <w:rFonts w:ascii="Times New Roman" w:eastAsia="SimSun" w:hAnsi="Times New Roman" w:cs="Times New Roman"/>
          <w:sz w:val="21"/>
          <w:szCs w:val="24"/>
        </w:rPr>
      </w:pPr>
      <w:bookmarkStart w:id="878" w:name="OLE_LINK224"/>
      <w:bookmarkStart w:id="879" w:name="OLE_LINK225"/>
      <w:r>
        <w:rPr>
          <w:rFonts w:ascii="Times New Roman" w:eastAsia="SimSun" w:hAnsi="Times New Roman" w:cs="Times New Roman"/>
          <w:sz w:val="21"/>
          <w:szCs w:val="24"/>
        </w:rPr>
        <w:t>The optimization model (expression (</w:t>
      </w:r>
      <w:r>
        <w:rPr>
          <w:rFonts w:ascii="Times New Roman" w:eastAsia="SimSun" w:hAnsi="Times New Roman" w:cs="Times New Roman"/>
          <w:color w:val="0000FF"/>
          <w:sz w:val="21"/>
          <w:szCs w:val="24"/>
        </w:rPr>
        <w:t>5</w:t>
      </w:r>
      <w:r>
        <w:rPr>
          <w:rFonts w:ascii="Times New Roman" w:eastAsia="SimSun" w:hAnsi="Times New Roman" w:cs="Times New Roman"/>
          <w:sz w:val="21"/>
          <w:szCs w:val="24"/>
        </w:rPr>
        <w:t>)) is a combinatorial optimization problem</w:t>
      </w:r>
      <w:del w:id="880" w:author="Editor" w:date="2016-02-11T10:17:00Z">
        <w:r>
          <w:rPr>
            <w:rFonts w:ascii="Times New Roman" w:eastAsia="SimSun" w:hAnsi="Times New Roman" w:cs="Times New Roman"/>
            <w:sz w:val="21"/>
            <w:szCs w:val="24"/>
          </w:rPr>
          <w:delText>,</w:delText>
        </w:r>
      </w:del>
      <w:r>
        <w:rPr>
          <w:rFonts w:ascii="Times New Roman" w:eastAsia="SimSun" w:hAnsi="Times New Roman" w:cs="Times New Roman"/>
          <w:sz w:val="21"/>
          <w:szCs w:val="24"/>
        </w:rPr>
        <w:t xml:space="preserve"> and can be solved through </w:t>
      </w:r>
      <w:del w:id="881" w:author="Editor" w:date="2016-02-11T10:18:00Z">
        <w:r>
          <w:rPr>
            <w:rFonts w:ascii="Times New Roman" w:eastAsia="SimSun" w:hAnsi="Times New Roman" w:cs="Times New Roman"/>
            <w:sz w:val="21"/>
            <w:szCs w:val="24"/>
          </w:rPr>
          <w:delText>lots of</w:delText>
        </w:r>
      </w:del>
      <w:ins w:id="882" w:author="Editor" w:date="2016-02-11T10:18:00Z">
        <w:r>
          <w:rPr>
            <w:rFonts w:ascii="Times New Roman" w:eastAsia="SimSun" w:hAnsi="Times New Roman" w:cs="Times New Roman"/>
            <w:sz w:val="21"/>
            <w:szCs w:val="24"/>
          </w:rPr>
          <w:t>a variety of</w:t>
        </w:r>
      </w:ins>
      <w:r>
        <w:rPr>
          <w:rFonts w:ascii="Times New Roman" w:eastAsia="SimSun" w:hAnsi="Times New Roman" w:cs="Times New Roman"/>
          <w:sz w:val="21"/>
          <w:szCs w:val="24"/>
        </w:rPr>
        <w:t xml:space="preserve"> intelligent optimization algorithms. For the seismic topology optimization model of the WDS network, Liu et al. </w:t>
      </w:r>
      <w:r>
        <w:rPr>
          <w:rFonts w:ascii="Times New Roman" w:eastAsia="SimSun" w:hAnsi="Times New Roman" w:cs="Times New Roman"/>
          <w:color w:val="000000" w:themeColor="text1"/>
          <w:sz w:val="21"/>
          <w:szCs w:val="24"/>
        </w:rPr>
        <w:t>(</w:t>
      </w:r>
      <w:r>
        <w:rPr>
          <w:rFonts w:ascii="Times New Roman" w:eastAsia="SimSun" w:hAnsi="Times New Roman" w:cs="Times New Roman"/>
          <w:color w:val="0000FF"/>
          <w:sz w:val="21"/>
          <w:szCs w:val="24"/>
        </w:rPr>
        <w:t>2012</w:t>
      </w:r>
      <w:r>
        <w:rPr>
          <w:rFonts w:ascii="Times New Roman" w:eastAsia="SimSun" w:hAnsi="Times New Roman" w:cs="Times New Roman"/>
          <w:color w:val="000000" w:themeColor="text1"/>
          <w:sz w:val="21"/>
          <w:szCs w:val="24"/>
        </w:rPr>
        <w:t>)</w:t>
      </w:r>
      <w:r>
        <w:rPr>
          <w:rFonts w:ascii="Times New Roman" w:eastAsia="SimSun" w:hAnsi="Times New Roman" w:cs="Times New Roman"/>
          <w:sz w:val="21"/>
          <w:szCs w:val="24"/>
        </w:rPr>
        <w:t xml:space="preserve"> made a efficiency comparison of four algorithms</w:t>
      </w:r>
      <w:ins w:id="883" w:author="Editor" w:date="2016-02-11T10:18:00Z">
        <w:r>
          <w:rPr>
            <w:rFonts w:ascii="Times New Roman" w:eastAsia="SimSun" w:hAnsi="Times New Roman" w:cs="Times New Roman"/>
            <w:sz w:val="21"/>
            <w:szCs w:val="24"/>
          </w:rPr>
          <w:t>,</w:t>
        </w:r>
      </w:ins>
      <w:r>
        <w:rPr>
          <w:rFonts w:ascii="Times New Roman" w:eastAsia="SimSun" w:hAnsi="Times New Roman" w:cs="Times New Roman"/>
          <w:sz w:val="21"/>
          <w:szCs w:val="24"/>
        </w:rPr>
        <w:t xml:space="preserve"> including </w:t>
      </w:r>
      <w:ins w:id="884" w:author="Editor" w:date="2016-02-11T10:18: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genetic algorithm (GA), simulated annealing genetic algorithm (SAGA), ant colony algorithm and particle swarm algorithm</w:t>
      </w:r>
      <w:ins w:id="885" w:author="Editor" w:date="2016-02-11T10:18:00Z">
        <w:r>
          <w:rPr>
            <w:rFonts w:ascii="Times New Roman" w:eastAsia="SimSun" w:hAnsi="Times New Roman" w:cs="Times New Roman"/>
            <w:sz w:val="21"/>
            <w:szCs w:val="24"/>
          </w:rPr>
          <w:t>.</w:t>
        </w:r>
      </w:ins>
      <w:del w:id="886" w:author="Editor" w:date="2016-02-11T10:18:00Z">
        <w:r>
          <w:rPr>
            <w:rFonts w:ascii="Times New Roman" w:eastAsia="SimSun" w:hAnsi="Times New Roman" w:cs="Times New Roman"/>
            <w:sz w:val="21"/>
            <w:szCs w:val="24"/>
          </w:rPr>
          <w:delText>,</w:delText>
        </w:r>
      </w:del>
      <w:r>
        <w:rPr>
          <w:rFonts w:ascii="Times New Roman" w:eastAsia="SimSun" w:hAnsi="Times New Roman" w:cs="Times New Roman"/>
          <w:sz w:val="21"/>
          <w:szCs w:val="24"/>
        </w:rPr>
        <w:t xml:space="preserve"> </w:t>
      </w:r>
      <w:ins w:id="887" w:author="Editor" w:date="2016-02-11T10:18: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test results show</w:t>
      </w:r>
      <w:ins w:id="888" w:author="Editor" w:date="2016-02-11T10:18:00Z">
        <w:r>
          <w:rPr>
            <w:rFonts w:ascii="Times New Roman" w:eastAsia="SimSun" w:hAnsi="Times New Roman" w:cs="Times New Roman"/>
            <w:sz w:val="21"/>
            <w:szCs w:val="24"/>
          </w:rPr>
          <w:t>ed</w:t>
        </w:r>
      </w:ins>
      <w:del w:id="889" w:author="Editor" w:date="2016-02-11T10:18:00Z">
        <w:r>
          <w:rPr>
            <w:rFonts w:ascii="Times New Roman" w:eastAsia="SimSun" w:hAnsi="Times New Roman" w:cs="Times New Roman"/>
            <w:sz w:val="21"/>
            <w:szCs w:val="24"/>
          </w:rPr>
          <w:delText>n</w:delText>
        </w:r>
      </w:del>
      <w:r>
        <w:rPr>
          <w:rFonts w:ascii="Times New Roman" w:eastAsia="SimSun" w:hAnsi="Times New Roman" w:cs="Times New Roman"/>
          <w:sz w:val="21"/>
          <w:szCs w:val="24"/>
        </w:rPr>
        <w:t xml:space="preserve"> that the searching performance of SAGA is the best. SAGA is believed to keep the merits of </w:t>
      </w:r>
      <w:ins w:id="890" w:author="Editor" w:date="2016-02-11T10:18: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parallel searching structure of GA and the probabilistic jumping property of </w:t>
      </w:r>
      <w:bookmarkStart w:id="891" w:name="OLE_LINK100"/>
      <w:bookmarkStart w:id="892" w:name="OLE_LINK101"/>
      <w:r>
        <w:rPr>
          <w:rFonts w:ascii="Times New Roman" w:eastAsia="SimSun" w:hAnsi="Times New Roman" w:cs="Times New Roman"/>
          <w:sz w:val="21"/>
          <w:szCs w:val="24"/>
        </w:rPr>
        <w:t>simulated annealing</w:t>
      </w:r>
      <w:bookmarkEnd w:id="891"/>
      <w:bookmarkEnd w:id="892"/>
      <w:r>
        <w:rPr>
          <w:rFonts w:ascii="Times New Roman" w:eastAsia="SimSun" w:hAnsi="Times New Roman" w:cs="Times New Roman"/>
          <w:sz w:val="21"/>
          <w:szCs w:val="24"/>
        </w:rPr>
        <w:t xml:space="preserve"> (SA), and </w:t>
      </w:r>
      <w:ins w:id="893" w:author="Editor" w:date="2016-02-11T10:18:00Z">
        <w:r>
          <w:rPr>
            <w:rFonts w:ascii="Times New Roman" w:eastAsia="SimSun" w:hAnsi="Times New Roman" w:cs="Times New Roman"/>
            <w:sz w:val="21"/>
            <w:szCs w:val="24"/>
          </w:rPr>
          <w:t xml:space="preserve">it </w:t>
        </w:r>
      </w:ins>
      <w:r>
        <w:rPr>
          <w:rFonts w:ascii="Times New Roman" w:eastAsia="SimSun" w:hAnsi="Times New Roman" w:cs="Times New Roman"/>
          <w:sz w:val="21"/>
          <w:szCs w:val="24"/>
        </w:rPr>
        <w:t xml:space="preserve">is utilized to solve the </w:t>
      </w:r>
      <w:r>
        <w:rPr>
          <w:rFonts w:ascii="Times New Roman" w:eastAsia="SimSun" w:hAnsi="Times New Roman" w:cs="Times New Roman"/>
          <w:kern w:val="0"/>
          <w:sz w:val="21"/>
          <w:szCs w:val="21"/>
        </w:rPr>
        <w:t xml:space="preserve">optimization model in this study. The main difference between GA and SAGA is </w:t>
      </w:r>
      <w:ins w:id="894" w:author="Editor" w:date="2016-02-11T10:18:00Z">
        <w:r>
          <w:rPr>
            <w:rFonts w:ascii="Times New Roman" w:eastAsia="SimSun" w:hAnsi="Times New Roman" w:cs="Times New Roman"/>
            <w:kern w:val="0"/>
            <w:sz w:val="21"/>
            <w:szCs w:val="21"/>
          </w:rPr>
          <w:t xml:space="preserve">that </w:t>
        </w:r>
      </w:ins>
      <w:r>
        <w:rPr>
          <w:rFonts w:ascii="Times New Roman" w:eastAsia="SimSun" w:hAnsi="Times New Roman" w:cs="Times New Roman"/>
          <w:kern w:val="0"/>
          <w:sz w:val="21"/>
          <w:szCs w:val="21"/>
        </w:rPr>
        <w:t xml:space="preserve">the mutation operation of GA is replaced by </w:t>
      </w:r>
      <w:ins w:id="895" w:author="Editor" w:date="2016-02-11T10:19:00Z">
        <w:r>
          <w:rPr>
            <w:rFonts w:ascii="Times New Roman" w:eastAsia="SimSun" w:hAnsi="Times New Roman" w:cs="Times New Roman"/>
            <w:kern w:val="0"/>
            <w:sz w:val="21"/>
            <w:szCs w:val="21"/>
          </w:rPr>
          <w:t xml:space="preserve">the </w:t>
        </w:r>
      </w:ins>
      <w:r>
        <w:rPr>
          <w:rFonts w:ascii="Times New Roman" w:eastAsia="SimSun" w:hAnsi="Times New Roman" w:cs="Times New Roman"/>
          <w:kern w:val="0"/>
          <w:sz w:val="21"/>
          <w:szCs w:val="21"/>
        </w:rPr>
        <w:t xml:space="preserve">SA algorithm. </w:t>
      </w:r>
      <w:ins w:id="896" w:author="Editor" w:date="2016-02-11T10:19:00Z">
        <w:r>
          <w:rPr>
            <w:rFonts w:ascii="Times New Roman" w:eastAsia="SimSun" w:hAnsi="Times New Roman" w:cs="Times New Roman"/>
            <w:kern w:val="0"/>
            <w:sz w:val="21"/>
            <w:szCs w:val="21"/>
          </w:rPr>
          <w:t xml:space="preserve">The </w:t>
        </w:r>
      </w:ins>
      <w:del w:id="897" w:author="Editor" w:date="2016-02-11T10:19:00Z">
        <w:r>
          <w:rPr>
            <w:rFonts w:ascii="Times New Roman" w:eastAsia="SimSun" w:hAnsi="Times New Roman" w:cs="Times New Roman"/>
            <w:kern w:val="0"/>
            <w:sz w:val="21"/>
            <w:szCs w:val="21"/>
          </w:rPr>
          <w:delText>M</w:delText>
        </w:r>
      </w:del>
      <w:ins w:id="898" w:author="Editor" w:date="2016-02-11T10:19:00Z">
        <w:r>
          <w:rPr>
            <w:rFonts w:ascii="Times New Roman" w:eastAsia="SimSun" w:hAnsi="Times New Roman" w:cs="Times New Roman"/>
            <w:kern w:val="0"/>
            <w:sz w:val="21"/>
            <w:szCs w:val="21"/>
          </w:rPr>
          <w:t>m</w:t>
        </w:r>
      </w:ins>
      <w:r>
        <w:rPr>
          <w:rFonts w:ascii="Times New Roman" w:eastAsia="SimSun" w:hAnsi="Times New Roman" w:cs="Times New Roman"/>
          <w:kern w:val="0"/>
          <w:sz w:val="21"/>
          <w:szCs w:val="21"/>
        </w:rPr>
        <w:t>ain steps of SAGA for optimization includ</w:t>
      </w:r>
      <w:ins w:id="899" w:author="Editor" w:date="2016-02-11T10:19:00Z">
        <w:r>
          <w:rPr>
            <w:rFonts w:ascii="Times New Roman" w:eastAsia="SimSun" w:hAnsi="Times New Roman" w:cs="Times New Roman"/>
            <w:kern w:val="0"/>
            <w:sz w:val="21"/>
            <w:szCs w:val="21"/>
          </w:rPr>
          <w:t>e</w:t>
        </w:r>
      </w:ins>
      <w:del w:id="900" w:author="Editor" w:date="2016-02-11T10:19:00Z">
        <w:r>
          <w:rPr>
            <w:rFonts w:ascii="Times New Roman" w:eastAsia="SimSun" w:hAnsi="Times New Roman" w:cs="Times New Roman"/>
            <w:kern w:val="0"/>
            <w:sz w:val="21"/>
            <w:szCs w:val="21"/>
          </w:rPr>
          <w:delText>ing</w:delText>
        </w:r>
      </w:del>
      <w:r>
        <w:rPr>
          <w:rFonts w:ascii="Times New Roman" w:eastAsia="SimSun" w:hAnsi="Times New Roman" w:cs="Times New Roman"/>
          <w:kern w:val="0"/>
          <w:sz w:val="21"/>
          <w:szCs w:val="21"/>
        </w:rPr>
        <w:t>:</w:t>
      </w:r>
      <w:r>
        <w:rPr>
          <w:rFonts w:ascii="Times New Roman" w:eastAsia="SimSun" w:hAnsi="Times New Roman" w:cs="Times New Roman"/>
          <w:sz w:val="21"/>
          <w:szCs w:val="24"/>
        </w:rPr>
        <w:t xml:space="preserve"> (1) Coding. (2) Generating initial populations. (3) Evaluating the fitness of populations. (4) Generat</w:t>
      </w:r>
      <w:ins w:id="901" w:author="Editor" w:date="2016-02-11T10:19:00Z">
        <w:r>
          <w:rPr>
            <w:rFonts w:ascii="Times New Roman" w:eastAsia="SimSun" w:hAnsi="Times New Roman" w:cs="Times New Roman"/>
            <w:sz w:val="21"/>
            <w:szCs w:val="24"/>
          </w:rPr>
          <w:t>ing</w:t>
        </w:r>
      </w:ins>
      <w:del w:id="902" w:author="Editor" w:date="2016-02-11T10:19:00Z">
        <w:r>
          <w:rPr>
            <w:rFonts w:ascii="Times New Roman" w:eastAsia="SimSun" w:hAnsi="Times New Roman" w:cs="Times New Roman"/>
            <w:sz w:val="21"/>
            <w:szCs w:val="24"/>
          </w:rPr>
          <w:delText>e</w:delText>
        </w:r>
      </w:del>
      <w:r>
        <w:rPr>
          <w:rFonts w:ascii="Times New Roman" w:eastAsia="SimSun" w:hAnsi="Times New Roman" w:cs="Times New Roman"/>
          <w:sz w:val="21"/>
          <w:szCs w:val="24"/>
        </w:rPr>
        <w:t xml:space="preserve"> operators: selection and crossover. (5) Population mutation by simulated annealing algorithm. (6) Stop criterion. </w:t>
      </w:r>
      <w:ins w:id="903" w:author="Editor" w:date="2016-02-11T10:19:00Z">
        <w:r>
          <w:rPr>
            <w:rFonts w:ascii="Times New Roman" w:eastAsia="SimSun" w:hAnsi="Times New Roman" w:cs="Times New Roman"/>
            <w:sz w:val="21"/>
            <w:szCs w:val="24"/>
          </w:rPr>
          <w:t xml:space="preserve">For the </w:t>
        </w:r>
      </w:ins>
      <w:del w:id="904" w:author="Editor" w:date="2016-02-11T10:19:00Z">
        <w:r>
          <w:rPr>
            <w:rFonts w:ascii="Times New Roman" w:eastAsia="SimSun" w:hAnsi="Times New Roman" w:cs="Times New Roman"/>
            <w:sz w:val="21"/>
            <w:szCs w:val="24"/>
          </w:rPr>
          <w:delText>G</w:delText>
        </w:r>
      </w:del>
      <w:ins w:id="905" w:author="Editor" w:date="2016-02-11T10:19:00Z">
        <w:r>
          <w:rPr>
            <w:rFonts w:ascii="Times New Roman" w:eastAsia="SimSun" w:hAnsi="Times New Roman" w:cs="Times New Roman"/>
            <w:sz w:val="21"/>
            <w:szCs w:val="24"/>
          </w:rPr>
          <w:t>g</w:t>
        </w:r>
      </w:ins>
      <w:r>
        <w:rPr>
          <w:rFonts w:ascii="Times New Roman" w:eastAsia="SimSun" w:hAnsi="Times New Roman" w:cs="Times New Roman"/>
          <w:sz w:val="21"/>
          <w:szCs w:val="24"/>
        </w:rPr>
        <w:t>eneral processes of SAGA</w:t>
      </w:r>
      <w:ins w:id="906" w:author="Editor" w:date="2016-02-11T10:19:00Z">
        <w:r>
          <w:rPr>
            <w:rFonts w:ascii="Times New Roman" w:eastAsia="SimSun" w:hAnsi="Times New Roman" w:cs="Times New Roman"/>
            <w:sz w:val="21"/>
            <w:szCs w:val="24"/>
          </w:rPr>
          <w:t>,</w:t>
        </w:r>
      </w:ins>
      <w:r>
        <w:rPr>
          <w:rFonts w:ascii="Times New Roman" w:eastAsia="SimSun" w:hAnsi="Times New Roman" w:cs="Times New Roman"/>
          <w:sz w:val="21"/>
          <w:szCs w:val="24"/>
        </w:rPr>
        <w:t xml:space="preserve"> see </w:t>
      </w:r>
      <w:r>
        <w:rPr>
          <w:rFonts w:ascii="Times New Roman" w:eastAsia="SimSun" w:hAnsi="Times New Roman" w:cs="Times New Roman"/>
          <w:color w:val="000000" w:themeColor="text1"/>
          <w:sz w:val="21"/>
          <w:szCs w:val="24"/>
        </w:rPr>
        <w:t>Kardu et al. (</w:t>
      </w:r>
      <w:r>
        <w:rPr>
          <w:rFonts w:ascii="Times New Roman" w:eastAsia="SimSun" w:hAnsi="Times New Roman" w:cs="Times New Roman"/>
          <w:color w:val="0000FF"/>
          <w:sz w:val="21"/>
          <w:szCs w:val="24"/>
        </w:rPr>
        <w:t>2008</w:t>
      </w:r>
      <w:r>
        <w:rPr>
          <w:rFonts w:ascii="Times New Roman" w:eastAsia="SimSun" w:hAnsi="Times New Roman" w:cs="Times New Roman"/>
          <w:color w:val="000000" w:themeColor="text1"/>
          <w:sz w:val="21"/>
          <w:szCs w:val="24"/>
        </w:rPr>
        <w:t>) and Liu et al. (</w:t>
      </w:r>
      <w:r>
        <w:rPr>
          <w:rFonts w:ascii="Times New Roman" w:eastAsia="SimSun" w:hAnsi="Times New Roman" w:cs="Times New Roman"/>
          <w:color w:val="0000FF"/>
          <w:sz w:val="21"/>
          <w:szCs w:val="24"/>
        </w:rPr>
        <w:t>2012</w:t>
      </w:r>
      <w:r>
        <w:rPr>
          <w:rFonts w:ascii="Times New Roman" w:eastAsia="SimSun" w:hAnsi="Times New Roman" w:cs="Times New Roman"/>
          <w:color w:val="000000" w:themeColor="text1"/>
          <w:sz w:val="21"/>
          <w:szCs w:val="24"/>
        </w:rPr>
        <w:t>).</w:t>
      </w:r>
      <w:r>
        <w:rPr>
          <w:rFonts w:ascii="Times New Roman" w:eastAsia="SimSun" w:hAnsi="Times New Roman" w:cs="Times New Roman"/>
          <w:sz w:val="21"/>
          <w:szCs w:val="24"/>
        </w:rPr>
        <w:t xml:space="preserve"> </w:t>
      </w:r>
      <w:ins w:id="907" w:author="Editor" w:date="2016-02-11T10:19:00Z">
        <w:r>
          <w:rPr>
            <w:rFonts w:ascii="Times New Roman" w:eastAsia="SimSun" w:hAnsi="Times New Roman" w:cs="Times New Roman"/>
            <w:sz w:val="21"/>
            <w:szCs w:val="24"/>
          </w:rPr>
          <w:t xml:space="preserve">The </w:t>
        </w:r>
      </w:ins>
      <w:del w:id="908" w:author="Editor" w:date="2016-02-11T10:19:00Z">
        <w:r>
          <w:rPr>
            <w:rFonts w:ascii="Times New Roman" w:eastAsia="SimSun" w:hAnsi="Times New Roman" w:cs="Times New Roman"/>
            <w:sz w:val="21"/>
            <w:szCs w:val="24"/>
          </w:rPr>
          <w:delText>D</w:delText>
        </w:r>
      </w:del>
      <w:ins w:id="909" w:author="Editor" w:date="2016-02-11T10:19:00Z">
        <w:r>
          <w:rPr>
            <w:rFonts w:ascii="Times New Roman" w:eastAsia="SimSun" w:hAnsi="Times New Roman" w:cs="Times New Roman"/>
            <w:sz w:val="21"/>
            <w:szCs w:val="24"/>
          </w:rPr>
          <w:t>d</w:t>
        </w:r>
      </w:ins>
      <w:r>
        <w:rPr>
          <w:rFonts w:ascii="Times New Roman" w:eastAsia="SimSun" w:hAnsi="Times New Roman" w:cs="Times New Roman"/>
          <w:sz w:val="21"/>
          <w:szCs w:val="24"/>
        </w:rPr>
        <w:t xml:space="preserve">istinct processes and specific considerations for the optimization model </w:t>
      </w:r>
      <w:r>
        <w:rPr>
          <w:rFonts w:ascii="Times New Roman" w:eastAsia="SimSun" w:hAnsi="Times New Roman" w:cs="Times New Roman"/>
          <w:kern w:val="0"/>
          <w:sz w:val="21"/>
          <w:szCs w:val="21"/>
        </w:rPr>
        <w:t xml:space="preserve">in this study </w:t>
      </w:r>
      <w:r>
        <w:rPr>
          <w:rFonts w:ascii="Times New Roman" w:eastAsia="SimSun" w:hAnsi="Times New Roman" w:cs="Times New Roman"/>
          <w:sz w:val="21"/>
          <w:szCs w:val="24"/>
        </w:rPr>
        <w:t xml:space="preserve">are described as follows. </w:t>
      </w:r>
    </w:p>
    <w:p>
      <w:pPr>
        <w:ind w:firstLineChars="200" w:firstLine="420"/>
        <w:rPr>
          <w:rFonts w:ascii="Times New Roman" w:hAnsi="Times New Roman" w:cs="Times New Roman"/>
          <w:sz w:val="21"/>
          <w:szCs w:val="21"/>
        </w:rPr>
      </w:pPr>
      <w:r>
        <w:rPr>
          <w:rFonts w:ascii="Times New Roman" w:eastAsia="SimSun" w:hAnsi="Times New Roman" w:cs="Times New Roman"/>
          <w:sz w:val="21"/>
          <w:szCs w:val="24"/>
        </w:rPr>
        <w:t xml:space="preserve">Coding.  There are two </w:t>
      </w:r>
      <w:del w:id="910" w:author="Editor" w:date="2016-02-11T10:19:00Z">
        <w:r>
          <w:rPr>
            <w:rFonts w:ascii="Times New Roman" w:eastAsia="SimSun" w:hAnsi="Times New Roman" w:cs="Times New Roman"/>
            <w:sz w:val="21"/>
            <w:szCs w:val="24"/>
          </w:rPr>
          <w:delText xml:space="preserve">kinds </w:delText>
        </w:r>
      </w:del>
      <w:ins w:id="911" w:author="Editor" w:date="2016-02-11T10:19:00Z">
        <w:r>
          <w:rPr>
            <w:rFonts w:ascii="Times New Roman" w:eastAsia="SimSun" w:hAnsi="Times New Roman" w:cs="Times New Roman"/>
            <w:sz w:val="21"/>
            <w:szCs w:val="24"/>
          </w:rPr>
          <w:t xml:space="preserve">types </w:t>
        </w:r>
      </w:ins>
      <w:r>
        <w:rPr>
          <w:rFonts w:ascii="Times New Roman" w:eastAsia="SimSun" w:hAnsi="Times New Roman" w:cs="Times New Roman"/>
          <w:sz w:val="21"/>
          <w:szCs w:val="24"/>
        </w:rPr>
        <w:t>of design variable</w:t>
      </w:r>
      <w:del w:id="912" w:author="Editor" w:date="2016-02-11T10:19:00Z">
        <w:r>
          <w:rPr>
            <w:rFonts w:ascii="Times New Roman" w:eastAsia="SimSun" w:hAnsi="Times New Roman" w:cs="Times New Roman"/>
            <w:sz w:val="21"/>
            <w:szCs w:val="24"/>
          </w:rPr>
          <w:delText>s</w:delText>
        </w:r>
      </w:del>
      <w:r>
        <w:rPr>
          <w:rFonts w:ascii="Times New Roman" w:eastAsia="SimSun" w:hAnsi="Times New Roman" w:cs="Times New Roman"/>
          <w:sz w:val="21"/>
          <w:szCs w:val="24"/>
        </w:rPr>
        <w:t xml:space="preserve"> in the optimization model</w:t>
      </w:r>
      <w:ins w:id="913" w:author="Editor" w:date="2016-02-11T10:19:00Z">
        <w:r>
          <w:rPr>
            <w:rFonts w:ascii="Times New Roman" w:eastAsia="SimSun" w:hAnsi="Times New Roman" w:cs="Times New Roman"/>
            <w:sz w:val="21"/>
            <w:szCs w:val="24"/>
          </w:rPr>
          <w:t>,</w:t>
        </w:r>
      </w:ins>
      <w:r>
        <w:rPr>
          <w:rFonts w:ascii="Times New Roman" w:eastAsia="SimSun" w:hAnsi="Times New Roman" w:cs="Times New Roman"/>
          <w:sz w:val="21"/>
          <w:szCs w:val="24"/>
        </w:rPr>
        <w:t xml:space="preserve"> including the water supply network topology and the seismic capacity of </w:t>
      </w:r>
      <w:ins w:id="914" w:author="Editor" w:date="2016-02-11T10:19: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pipeline structures. The former </w:t>
      </w:r>
      <w:del w:id="915" w:author="Editor" w:date="2016-02-11T10:19:00Z">
        <w:r>
          <w:rPr>
            <w:rFonts w:ascii="Times New Roman" w:eastAsia="SimSun" w:hAnsi="Times New Roman" w:cs="Times New Roman"/>
            <w:sz w:val="21"/>
            <w:szCs w:val="24"/>
          </w:rPr>
          <w:delText xml:space="preserve">one </w:delText>
        </w:r>
      </w:del>
      <w:r>
        <w:rPr>
          <w:rFonts w:ascii="Times New Roman" w:eastAsia="SimSun" w:hAnsi="Times New Roman" w:cs="Times New Roman"/>
          <w:sz w:val="21"/>
          <w:szCs w:val="24"/>
        </w:rPr>
        <w:t>is represented by a</w:t>
      </w:r>
      <w:ins w:id="916" w:author="Editor" w:date="2016-02-11T10:20:00Z">
        <w:r>
          <w:rPr>
            <w:rFonts w:ascii="Times New Roman" w:eastAsia="SimSun" w:hAnsi="Times New Roman" w:cs="Times New Roman"/>
            <w:sz w:val="21"/>
            <w:szCs w:val="24"/>
          </w:rPr>
          <w:t>n</w:t>
        </w:r>
      </w:ins>
      <w:r>
        <w:rPr>
          <w:rFonts w:ascii="Times New Roman" w:eastAsia="SimSun" w:hAnsi="Times New Roman" w:cs="Times New Roman"/>
          <w:sz w:val="21"/>
          <w:szCs w:val="24"/>
        </w:rPr>
        <w:t xml:space="preserve"> </w:t>
      </w:r>
      <w:r>
        <w:rPr>
          <w:rFonts w:ascii="Times New Roman" w:eastAsia="SimSun" w:hAnsi="Times New Roman" w:cs="Times New Roman"/>
          <w:sz w:val="21"/>
          <w:szCs w:val="21"/>
        </w:rPr>
        <w:t xml:space="preserve">indicative function of alternative pipelines </w:t>
      </w:r>
      <w:del w:id="917" w:author="Editor" w:date="2016-02-11T10:20:00Z">
        <w:r>
          <w:rPr>
            <w:rFonts w:ascii="Times New Roman" w:eastAsia="SimSun" w:hAnsi="Times New Roman" w:cs="Times New Roman"/>
            <w:sz w:val="21"/>
            <w:szCs w:val="21"/>
          </w:rPr>
          <w:delText xml:space="preserve">which </w:delText>
        </w:r>
      </w:del>
      <w:ins w:id="918" w:author="Editor" w:date="2016-02-11T10:20:00Z">
        <w:r>
          <w:rPr>
            <w:rFonts w:ascii="Times New Roman" w:eastAsia="SimSun" w:hAnsi="Times New Roman" w:cs="Times New Roman"/>
            <w:sz w:val="21"/>
            <w:szCs w:val="21"/>
          </w:rPr>
          <w:t xml:space="preserve">that </w:t>
        </w:r>
      </w:ins>
      <w:r>
        <w:rPr>
          <w:rFonts w:ascii="Times New Roman" w:eastAsia="SimSun" w:hAnsi="Times New Roman" w:cs="Times New Roman"/>
          <w:sz w:val="21"/>
          <w:szCs w:val="21"/>
        </w:rPr>
        <w:t>take</w:t>
      </w:r>
      <w:ins w:id="919" w:author="Editor" w:date="2016-02-11T10:20:00Z">
        <w:r>
          <w:rPr>
            <w:rFonts w:ascii="Times New Roman" w:eastAsia="SimSun" w:hAnsi="Times New Roman" w:cs="Times New Roman"/>
            <w:sz w:val="21"/>
            <w:szCs w:val="21"/>
          </w:rPr>
          <w:t>s</w:t>
        </w:r>
      </w:ins>
      <w:r>
        <w:rPr>
          <w:rFonts w:ascii="Times New Roman" w:eastAsia="SimSun" w:hAnsi="Times New Roman" w:cs="Times New Roman"/>
          <w:sz w:val="21"/>
          <w:szCs w:val="21"/>
        </w:rPr>
        <w:t xml:space="preserve"> the value of {0, 1}, </w:t>
      </w:r>
      <w:ins w:id="920" w:author="Editor" w:date="2016-02-11T10:20:00Z">
        <w:r>
          <w:rPr>
            <w:rFonts w:ascii="Times New Roman" w:eastAsia="SimSun" w:hAnsi="Times New Roman" w:cs="Times New Roman"/>
            <w:sz w:val="21"/>
            <w:szCs w:val="21"/>
          </w:rPr>
          <w:t xml:space="preserve">and </w:t>
        </w:r>
      </w:ins>
      <w:r>
        <w:rPr>
          <w:rFonts w:ascii="Times New Roman" w:eastAsia="SimSun" w:hAnsi="Times New Roman" w:cs="Times New Roman"/>
          <w:sz w:val="21"/>
          <w:szCs w:val="21"/>
        </w:rPr>
        <w:t>the lat</w:t>
      </w:r>
      <w:ins w:id="921" w:author="Editor" w:date="2016-02-11T10:20:00Z">
        <w:r>
          <w:rPr>
            <w:rFonts w:ascii="Times New Roman" w:eastAsia="SimSun" w:hAnsi="Times New Roman" w:cs="Times New Roman"/>
            <w:sz w:val="21"/>
            <w:szCs w:val="21"/>
          </w:rPr>
          <w:t>t</w:t>
        </w:r>
      </w:ins>
      <w:r>
        <w:rPr>
          <w:rFonts w:ascii="Times New Roman" w:eastAsia="SimSun" w:hAnsi="Times New Roman" w:cs="Times New Roman"/>
          <w:sz w:val="21"/>
          <w:szCs w:val="21"/>
        </w:rPr>
        <w:t>er</w:t>
      </w:r>
      <w:del w:id="922" w:author="Editor" w:date="2016-02-11T10:20:00Z">
        <w:r>
          <w:rPr>
            <w:rFonts w:ascii="Times New Roman" w:eastAsia="SimSun" w:hAnsi="Times New Roman" w:cs="Times New Roman"/>
            <w:sz w:val="21"/>
            <w:szCs w:val="21"/>
          </w:rPr>
          <w:delText xml:space="preserve"> one</w:delText>
        </w:r>
      </w:del>
      <w:r>
        <w:rPr>
          <w:rFonts w:ascii="Times New Roman" w:eastAsia="SimSun" w:hAnsi="Times New Roman" w:cs="Times New Roman"/>
          <w:sz w:val="21"/>
          <w:szCs w:val="21"/>
        </w:rPr>
        <w:t xml:space="preserve"> take</w:t>
      </w:r>
      <w:ins w:id="923" w:author="Editor" w:date="2016-02-11T10:20:00Z">
        <w:r>
          <w:rPr>
            <w:rFonts w:ascii="Times New Roman" w:eastAsia="SimSun" w:hAnsi="Times New Roman" w:cs="Times New Roman"/>
            <w:sz w:val="21"/>
            <w:szCs w:val="21"/>
          </w:rPr>
          <w:t>s</w:t>
        </w:r>
      </w:ins>
      <w:r>
        <w:rPr>
          <w:rFonts w:ascii="Times New Roman" w:eastAsia="SimSun" w:hAnsi="Times New Roman" w:cs="Times New Roman"/>
          <w:sz w:val="21"/>
          <w:szCs w:val="21"/>
        </w:rPr>
        <w:t xml:space="preserve"> </w:t>
      </w:r>
      <w:r>
        <w:rPr>
          <w:rFonts w:ascii="Times New Roman" w:hAnsi="Times New Roman" w:cs="Times New Roman"/>
          <w:sz w:val="21"/>
          <w:szCs w:val="21"/>
        </w:rPr>
        <w:t xml:space="preserve">discrete values due to the limited options </w:t>
      </w:r>
      <w:del w:id="924" w:author="Editor" w:date="2016-02-11T10:20:00Z">
        <w:r>
          <w:rPr>
            <w:rFonts w:ascii="Times New Roman" w:hAnsi="Times New Roman" w:cs="Times New Roman"/>
            <w:sz w:val="21"/>
            <w:szCs w:val="21"/>
          </w:rPr>
          <w:delText>of</w:delText>
        </w:r>
      </w:del>
      <w:ins w:id="925" w:author="Editor" w:date="2016-02-11T10:20:00Z">
        <w:r>
          <w:rPr>
            <w:rFonts w:ascii="Times New Roman" w:hAnsi="Times New Roman" w:cs="Times New Roman"/>
            <w:sz w:val="21"/>
            <w:szCs w:val="21"/>
          </w:rPr>
          <w:t>for</w:t>
        </w:r>
      </w:ins>
      <w:r>
        <w:rPr>
          <w:rFonts w:ascii="Times New Roman" w:hAnsi="Times New Roman" w:cs="Times New Roman"/>
          <w:sz w:val="21"/>
          <w:szCs w:val="21"/>
        </w:rPr>
        <w:t xml:space="preserve"> structural parameters. Therefore, the integral-coding method is applicable. For a WDS network with </w:t>
      </w:r>
      <w:r>
        <w:rPr>
          <w:rFonts w:ascii="Times New Roman" w:hAnsi="Times New Roman" w:cs="Times New Roman"/>
          <w:i/>
          <w:sz w:val="21"/>
          <w:szCs w:val="21"/>
        </w:rPr>
        <w:t>m</w:t>
      </w:r>
      <w:r>
        <w:rPr>
          <w:rFonts w:ascii="Times New Roman" w:hAnsi="Times New Roman" w:cs="Times New Roman"/>
          <w:sz w:val="21"/>
          <w:szCs w:val="21"/>
        </w:rPr>
        <w:t xml:space="preserve"> alternative pipelines, a vector consists of </w:t>
      </w:r>
      <w:r>
        <w:rPr>
          <w:rFonts w:ascii="Times New Roman" w:hAnsi="Times New Roman" w:cs="Times New Roman"/>
          <w:i/>
          <w:sz w:val="21"/>
          <w:szCs w:val="21"/>
        </w:rPr>
        <w:t>m</w:t>
      </w:r>
      <w:r>
        <w:rPr>
          <w:rFonts w:ascii="Times New Roman" w:hAnsi="Times New Roman" w:cs="Times New Roman"/>
          <w:sz w:val="21"/>
          <w:szCs w:val="21"/>
        </w:rPr>
        <w:t xml:space="preserve"> integers</w:t>
      </w:r>
      <w:ins w:id="926" w:author="Editor" w:date="2016-02-11T10:20:00Z">
        <w:r>
          <w:rPr>
            <w:rFonts w:ascii="Times New Roman" w:hAnsi="Times New Roman" w:cs="Times New Roman"/>
            <w:sz w:val="21"/>
            <w:szCs w:val="21"/>
          </w:rPr>
          <w:t>, where</w:t>
        </w:r>
      </w:ins>
      <w:r>
        <w:rPr>
          <w:rFonts w:ascii="Times New Roman" w:hAnsi="Times New Roman" w:cs="Times New Roman"/>
          <w:sz w:val="21"/>
          <w:szCs w:val="21"/>
        </w:rPr>
        <w:t xml:space="preserve"> </w:t>
      </w:r>
      <w:r>
        <w:rPr>
          <w:rFonts w:ascii="Times New Roman" w:hAnsi="Times New Roman" w:cs="Times New Roman"/>
          <w:b/>
          <w:sz w:val="21"/>
          <w:szCs w:val="21"/>
        </w:rPr>
        <w:t>x</w:t>
      </w:r>
      <w:r>
        <w:rPr>
          <w:rFonts w:ascii="Times New Roman" w:hAnsi="Times New Roman" w:cs="Times New Roman"/>
          <w:i/>
          <w:sz w:val="21"/>
          <w:szCs w:val="21"/>
          <w:vertAlign w:val="subscript"/>
        </w:rPr>
        <w:t>i</w:t>
      </w:r>
      <w:proofErr w:type="gramStart"/>
      <w:r>
        <w:rPr>
          <w:rFonts w:ascii="Times New Roman" w:hAnsi="Times New Roman" w:cs="Times New Roman"/>
          <w:sz w:val="21"/>
          <w:szCs w:val="21"/>
        </w:rPr>
        <w:t>={</w:t>
      </w:r>
      <w:proofErr w:type="gramEnd"/>
      <w:r>
        <w:rPr>
          <w:rFonts w:ascii="Times New Roman" w:hAnsi="Times New Roman" w:cs="Times New Roman"/>
          <w:i/>
          <w:sz w:val="21"/>
          <w:szCs w:val="21"/>
        </w:rPr>
        <w:t>x</w:t>
      </w:r>
      <w:r>
        <w:rPr>
          <w:rFonts w:ascii="Times New Roman" w:hAnsi="Times New Roman" w:cs="Times New Roman"/>
          <w:i/>
          <w:sz w:val="21"/>
          <w:szCs w:val="21"/>
          <w:vertAlign w:val="subscript"/>
        </w:rPr>
        <w:t>i</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i/>
          <w:sz w:val="21"/>
          <w:szCs w:val="21"/>
        </w:rPr>
        <w:t>x</w:t>
      </w:r>
      <w:r>
        <w:rPr>
          <w:rFonts w:ascii="Times New Roman" w:hAnsi="Times New Roman" w:cs="Times New Roman"/>
          <w:i/>
          <w:sz w:val="21"/>
          <w:szCs w:val="21"/>
          <w:vertAlign w:val="subscript"/>
        </w:rPr>
        <w:t>i</w:t>
      </w:r>
      <w:r>
        <w:rPr>
          <w:rFonts w:ascii="Times New Roman" w:hAnsi="Times New Roman" w:cs="Times New Roman"/>
          <w:sz w:val="21"/>
          <w:szCs w:val="21"/>
          <w:vertAlign w:val="subscript"/>
        </w:rPr>
        <w:t>2</w:t>
      </w:r>
      <w:r>
        <w:rPr>
          <w:rFonts w:ascii="Times New Roman" w:hAnsi="Times New Roman" w:cs="Times New Roman"/>
          <w:sz w:val="21"/>
          <w:szCs w:val="21"/>
        </w:rPr>
        <w:t>,…,</w:t>
      </w:r>
      <w:r>
        <w:rPr>
          <w:rFonts w:ascii="Times New Roman" w:hAnsi="Times New Roman" w:cs="Times New Roman"/>
          <w:i/>
          <w:sz w:val="21"/>
          <w:szCs w:val="21"/>
        </w:rPr>
        <w:t>x</w:t>
      </w:r>
      <w:r>
        <w:rPr>
          <w:rFonts w:ascii="Times New Roman" w:hAnsi="Times New Roman" w:cs="Times New Roman"/>
          <w:i/>
          <w:sz w:val="21"/>
          <w:szCs w:val="21"/>
          <w:vertAlign w:val="subscript"/>
        </w:rPr>
        <w:t>im</w:t>
      </w:r>
      <w:r>
        <w:rPr>
          <w:rFonts w:ascii="Times New Roman" w:hAnsi="Times New Roman" w:cs="Times New Roman"/>
          <w:sz w:val="21"/>
          <w:szCs w:val="21"/>
        </w:rPr>
        <w:t xml:space="preserve">} represents an individual (chromosome) of GA population </w:t>
      </w:r>
      <w:r>
        <w:rPr>
          <w:rFonts w:ascii="Times New Roman" w:hAnsi="Times New Roman" w:cs="Times New Roman"/>
          <w:b/>
          <w:sz w:val="21"/>
          <w:szCs w:val="21"/>
        </w:rPr>
        <w:t>X</w:t>
      </w:r>
      <w:r>
        <w:rPr>
          <w:rFonts w:ascii="Times New Roman" w:hAnsi="Times New Roman" w:cs="Times New Roman"/>
          <w:sz w:val="21"/>
          <w:szCs w:val="21"/>
        </w:rPr>
        <w:t>={</w:t>
      </w:r>
      <w:r>
        <w:rPr>
          <w:rFonts w:ascii="Times New Roman" w:hAnsi="Times New Roman" w:cs="Times New Roman"/>
          <w:b/>
          <w:sz w:val="21"/>
          <w:szCs w:val="21"/>
        </w:rPr>
        <w:t>x</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b/>
          <w:sz w:val="21"/>
          <w:szCs w:val="21"/>
        </w:rPr>
        <w:t>x</w:t>
      </w:r>
      <w:r>
        <w:rPr>
          <w:rFonts w:ascii="Times New Roman" w:hAnsi="Times New Roman" w:cs="Times New Roman"/>
          <w:sz w:val="21"/>
          <w:szCs w:val="21"/>
          <w:vertAlign w:val="subscript"/>
        </w:rPr>
        <w:t>2</w:t>
      </w:r>
      <w:r>
        <w:rPr>
          <w:rFonts w:ascii="Times New Roman" w:hAnsi="Times New Roman" w:cs="Times New Roman"/>
          <w:sz w:val="21"/>
          <w:szCs w:val="21"/>
        </w:rPr>
        <w:t>,…,</w:t>
      </w:r>
      <w:r>
        <w:rPr>
          <w:rFonts w:ascii="Times New Roman" w:hAnsi="Times New Roman" w:cs="Times New Roman"/>
          <w:b/>
          <w:sz w:val="21"/>
          <w:szCs w:val="21"/>
        </w:rPr>
        <w:t>x</w:t>
      </w:r>
      <w:r>
        <w:rPr>
          <w:rFonts w:ascii="Times New Roman" w:hAnsi="Times New Roman" w:cs="Times New Roman"/>
          <w:i/>
          <w:sz w:val="21"/>
          <w:szCs w:val="21"/>
          <w:vertAlign w:val="subscript"/>
        </w:rPr>
        <w:t>N</w:t>
      </w:r>
      <w:r>
        <w:rPr>
          <w:rFonts w:ascii="Times New Roman" w:hAnsi="Times New Roman" w:cs="Times New Roman"/>
          <w:sz w:val="21"/>
          <w:szCs w:val="21"/>
        </w:rPr>
        <w:t>}</w:t>
      </w:r>
      <w:r>
        <w:rPr>
          <w:rFonts w:ascii="Times New Roman" w:hAnsi="Times New Roman" w:cs="Times New Roman"/>
          <w:sz w:val="21"/>
          <w:szCs w:val="21"/>
          <w:vertAlign w:val="superscript"/>
        </w:rPr>
        <w:t>T</w:t>
      </w:r>
      <w:r>
        <w:rPr>
          <w:rFonts w:ascii="Times New Roman" w:hAnsi="Times New Roman" w:cs="Times New Roman"/>
          <w:sz w:val="21"/>
          <w:szCs w:val="21"/>
        </w:rPr>
        <w:t>, i.e.</w:t>
      </w:r>
      <w:ins w:id="927" w:author="Editor" w:date="2016-02-11T10:20:00Z">
        <w:r>
          <w:rPr>
            <w:rFonts w:ascii="Times New Roman" w:hAnsi="Times New Roman" w:cs="Times New Roman"/>
            <w:sz w:val="21"/>
            <w:szCs w:val="21"/>
          </w:rPr>
          <w:t>,</w:t>
        </w:r>
      </w:ins>
      <w:r>
        <w:rPr>
          <w:rFonts w:ascii="Times New Roman" w:hAnsi="Times New Roman" w:cs="Times New Roman"/>
          <w:sz w:val="21"/>
          <w:szCs w:val="21"/>
        </w:rPr>
        <w:t xml:space="preserve"> a possible solution of the optimization model. The value of gene </w:t>
      </w:r>
      <w:r>
        <w:rPr>
          <w:rFonts w:ascii="Times New Roman" w:hAnsi="Times New Roman" w:cs="Times New Roman"/>
          <w:i/>
          <w:sz w:val="21"/>
          <w:szCs w:val="21"/>
        </w:rPr>
        <w:t>x</w:t>
      </w:r>
      <w:r>
        <w:rPr>
          <w:rFonts w:ascii="Times New Roman" w:hAnsi="Times New Roman" w:cs="Times New Roman"/>
          <w:i/>
          <w:sz w:val="21"/>
          <w:szCs w:val="21"/>
          <w:vertAlign w:val="subscript"/>
        </w:rPr>
        <w:t>ij</w:t>
      </w:r>
      <w:r>
        <w:rPr>
          <w:rFonts w:ascii="Times New Roman" w:hAnsi="Times New Roman" w:cs="Times New Roman"/>
          <w:sz w:val="21"/>
          <w:szCs w:val="21"/>
        </w:rPr>
        <w:t xml:space="preserve"> indicates both the selection judgment and the seismic resistance capacity of the alternative pipeline </w:t>
      </w:r>
      <w:r>
        <w:rPr>
          <w:rFonts w:ascii="Times New Roman" w:hAnsi="Times New Roman" w:cs="Times New Roman"/>
          <w:i/>
          <w:sz w:val="21"/>
          <w:szCs w:val="21"/>
        </w:rPr>
        <w:t>j</w:t>
      </w:r>
      <w:r>
        <w:rPr>
          <w:rFonts w:ascii="Times New Roman" w:hAnsi="Times New Roman" w:cs="Times New Roman"/>
          <w:sz w:val="21"/>
          <w:szCs w:val="21"/>
        </w:rPr>
        <w:t>. For a pipeline with four possible values of seismic capacit</w:t>
      </w:r>
      <w:ins w:id="928" w:author="Editor" w:date="2016-02-11T10:20:00Z">
        <w:r>
          <w:rPr>
            <w:rFonts w:ascii="Times New Roman" w:hAnsi="Times New Roman" w:cs="Times New Roman"/>
            <w:sz w:val="21"/>
            <w:szCs w:val="21"/>
          </w:rPr>
          <w:t>y</w:t>
        </w:r>
      </w:ins>
      <w:del w:id="929" w:author="Editor" w:date="2016-02-11T10:20:00Z">
        <w:r>
          <w:rPr>
            <w:rFonts w:ascii="Times New Roman" w:hAnsi="Times New Roman" w:cs="Times New Roman"/>
            <w:sz w:val="21"/>
            <w:szCs w:val="21"/>
          </w:rPr>
          <w:delText>ies</w:delText>
        </w:r>
      </w:del>
      <w:r>
        <w:rPr>
          <w:rFonts w:ascii="Times New Roman" w:hAnsi="Times New Roman" w:cs="Times New Roman"/>
          <w:sz w:val="21"/>
          <w:szCs w:val="21"/>
        </w:rPr>
        <w:t xml:space="preserve">, the possible value set of </w:t>
      </w:r>
      <w:r>
        <w:rPr>
          <w:rFonts w:ascii="Times New Roman" w:hAnsi="Times New Roman" w:cs="Times New Roman"/>
          <w:i/>
          <w:sz w:val="21"/>
          <w:szCs w:val="21"/>
        </w:rPr>
        <w:t>x</w:t>
      </w:r>
      <w:r>
        <w:rPr>
          <w:rFonts w:ascii="Times New Roman" w:hAnsi="Times New Roman" w:cs="Times New Roman"/>
          <w:i/>
          <w:sz w:val="21"/>
          <w:szCs w:val="21"/>
          <w:vertAlign w:val="subscript"/>
        </w:rPr>
        <w:t>ij</w:t>
      </w:r>
      <w:r>
        <w:rPr>
          <w:rFonts w:ascii="Times New Roman" w:hAnsi="Times New Roman" w:cs="Times New Roman"/>
          <w:sz w:val="21"/>
          <w:szCs w:val="21"/>
        </w:rPr>
        <w:t xml:space="preserve"> is {0,1,2,3,4}, where </w:t>
      </w:r>
      <w:r>
        <w:rPr>
          <w:rFonts w:ascii="Times New Roman" w:hAnsi="Times New Roman" w:cs="Times New Roman"/>
          <w:i/>
          <w:sz w:val="21"/>
          <w:szCs w:val="21"/>
        </w:rPr>
        <w:t>x</w:t>
      </w:r>
      <w:r>
        <w:rPr>
          <w:rFonts w:ascii="Times New Roman" w:hAnsi="Times New Roman" w:cs="Times New Roman"/>
          <w:i/>
          <w:sz w:val="21"/>
          <w:szCs w:val="21"/>
          <w:vertAlign w:val="subscript"/>
        </w:rPr>
        <w:t>ij</w:t>
      </w:r>
      <w:r>
        <w:rPr>
          <w:rFonts w:ascii="Times New Roman" w:hAnsi="Times New Roman" w:cs="Times New Roman"/>
          <w:sz w:val="21"/>
          <w:szCs w:val="21"/>
        </w:rPr>
        <w:t>=0 indicat</w:t>
      </w:r>
      <w:ins w:id="930" w:author="Editor" w:date="2016-02-11T10:20:00Z">
        <w:r>
          <w:rPr>
            <w:rFonts w:ascii="Times New Roman" w:hAnsi="Times New Roman" w:cs="Times New Roman"/>
            <w:sz w:val="21"/>
            <w:szCs w:val="21"/>
          </w:rPr>
          <w:t>es</w:t>
        </w:r>
      </w:ins>
      <w:del w:id="931" w:author="Editor" w:date="2016-02-11T10:20:00Z">
        <w:r>
          <w:rPr>
            <w:rFonts w:ascii="Times New Roman" w:hAnsi="Times New Roman" w:cs="Times New Roman"/>
            <w:sz w:val="21"/>
            <w:szCs w:val="21"/>
          </w:rPr>
          <w:delText>ors</w:delText>
        </w:r>
      </w:del>
      <w:ins w:id="932" w:author="Editor" w:date="2016-02-11T10:20:00Z">
        <w:r>
          <w:rPr>
            <w:rFonts w:ascii="Times New Roman" w:hAnsi="Times New Roman" w:cs="Times New Roman"/>
            <w:sz w:val="21"/>
            <w:szCs w:val="21"/>
          </w:rPr>
          <w:t xml:space="preserve"> that</w:t>
        </w:r>
      </w:ins>
      <w:r>
        <w:rPr>
          <w:rFonts w:ascii="Times New Roman" w:hAnsi="Times New Roman" w:cs="Times New Roman"/>
          <w:sz w:val="21"/>
          <w:szCs w:val="21"/>
        </w:rPr>
        <w:t xml:space="preserve"> pipeline </w:t>
      </w:r>
      <w:r>
        <w:rPr>
          <w:rFonts w:ascii="Times New Roman" w:hAnsi="Times New Roman" w:cs="Times New Roman"/>
          <w:i/>
          <w:sz w:val="21"/>
          <w:szCs w:val="21"/>
        </w:rPr>
        <w:t>j</w:t>
      </w:r>
      <w:r>
        <w:rPr>
          <w:rFonts w:ascii="Times New Roman" w:hAnsi="Times New Roman" w:cs="Times New Roman"/>
          <w:sz w:val="21"/>
          <w:szCs w:val="21"/>
        </w:rPr>
        <w:t xml:space="preserve"> is discarded, and </w:t>
      </w:r>
      <w:r>
        <w:rPr>
          <w:rFonts w:ascii="Times New Roman" w:hAnsi="Times New Roman" w:cs="Times New Roman"/>
          <w:i/>
          <w:sz w:val="21"/>
          <w:szCs w:val="21"/>
        </w:rPr>
        <w:t>x</w:t>
      </w:r>
      <w:r>
        <w:rPr>
          <w:rFonts w:ascii="Times New Roman" w:hAnsi="Times New Roman" w:cs="Times New Roman"/>
          <w:i/>
          <w:sz w:val="21"/>
          <w:szCs w:val="21"/>
          <w:vertAlign w:val="subscript"/>
        </w:rPr>
        <w:t>ij</w:t>
      </w:r>
      <w:r>
        <w:rPr>
          <w:rFonts w:ascii="Times New Roman" w:hAnsi="Times New Roman" w:cs="Times New Roman"/>
          <w:sz w:val="21"/>
          <w:szCs w:val="21"/>
        </w:rPr>
        <w:t>={1,2,3,4} represent</w:t>
      </w:r>
      <w:ins w:id="933" w:author="Editor" w:date="2016-02-11T10:21:00Z">
        <w:r>
          <w:rPr>
            <w:rFonts w:ascii="Times New Roman" w:hAnsi="Times New Roman" w:cs="Times New Roman"/>
            <w:sz w:val="21"/>
            <w:szCs w:val="21"/>
          </w:rPr>
          <w:t>s</w:t>
        </w:r>
      </w:ins>
      <w:r>
        <w:rPr>
          <w:rFonts w:ascii="Times New Roman" w:hAnsi="Times New Roman" w:cs="Times New Roman"/>
          <w:sz w:val="21"/>
          <w:szCs w:val="21"/>
        </w:rPr>
        <w:t xml:space="preserve"> the corresponding seismic resistance capacities of the selected pipeline </w:t>
      </w:r>
      <w:r>
        <w:rPr>
          <w:rFonts w:ascii="Times New Roman" w:hAnsi="Times New Roman" w:cs="Times New Roman"/>
          <w:i/>
          <w:sz w:val="21"/>
          <w:szCs w:val="21"/>
        </w:rPr>
        <w:t>j</w:t>
      </w:r>
      <w:r>
        <w:rPr>
          <w:rFonts w:ascii="Times New Roman" w:hAnsi="Times New Roman" w:cs="Times New Roman"/>
          <w:sz w:val="21"/>
          <w:szCs w:val="21"/>
        </w:rPr>
        <w:t xml:space="preserve"> of </w:t>
      </w:r>
      <w:del w:id="934" w:author="Editor" w:date="2016-02-11T10:21:00Z">
        <w:r>
          <w:rPr>
            <w:rFonts w:ascii="Times New Roman" w:hAnsi="Times New Roman" w:cs="Times New Roman"/>
            <w:sz w:val="21"/>
            <w:szCs w:val="21"/>
          </w:rPr>
          <w:delText xml:space="preserve">the </w:delText>
        </w:r>
      </w:del>
      <w:r>
        <w:rPr>
          <w:rFonts w:ascii="Times New Roman" w:hAnsi="Times New Roman" w:cs="Times New Roman"/>
          <w:sz w:val="21"/>
          <w:szCs w:val="21"/>
        </w:rPr>
        <w:t xml:space="preserve">vector </w:t>
      </w:r>
      <w:r>
        <w:rPr>
          <w:rFonts w:ascii="Times New Roman" w:hAnsi="Times New Roman" w:cs="Times New Roman"/>
          <w:b/>
          <w:sz w:val="21"/>
          <w:szCs w:val="21"/>
        </w:rPr>
        <w:t>x</w:t>
      </w:r>
      <w:r>
        <w:rPr>
          <w:rFonts w:ascii="Times New Roman" w:hAnsi="Times New Roman" w:cs="Times New Roman"/>
          <w:i/>
          <w:sz w:val="21"/>
          <w:szCs w:val="21"/>
          <w:vertAlign w:val="subscript"/>
        </w:rPr>
        <w:t>i</w:t>
      </w:r>
      <w:r>
        <w:rPr>
          <w:rFonts w:ascii="Times New Roman" w:hAnsi="Times New Roman" w:cs="Times New Roman"/>
          <w:sz w:val="21"/>
          <w:szCs w:val="21"/>
        </w:rPr>
        <w:t>.</w:t>
      </w:r>
    </w:p>
    <w:p>
      <w:pPr>
        <w:ind w:firstLineChars="200" w:firstLine="420"/>
        <w:rPr>
          <w:rFonts w:ascii="Times New Roman" w:eastAsia="SimSun" w:hAnsi="Times New Roman" w:cs="Times New Roman"/>
          <w:sz w:val="21"/>
          <w:szCs w:val="24"/>
        </w:rPr>
      </w:pPr>
      <w:r>
        <w:rPr>
          <w:rFonts w:ascii="Times New Roman" w:eastAsia="SimSun" w:hAnsi="Times New Roman" w:cs="Times New Roman"/>
          <w:sz w:val="21"/>
          <w:szCs w:val="24"/>
        </w:rPr>
        <w:t>Constraint</w:t>
      </w:r>
      <w:del w:id="935" w:author="Editor" w:date="2016-02-11T10:21:00Z">
        <w:r>
          <w:rPr>
            <w:rFonts w:ascii="Times New Roman" w:eastAsia="SimSun" w:hAnsi="Times New Roman" w:cs="Times New Roman"/>
            <w:sz w:val="21"/>
            <w:szCs w:val="24"/>
          </w:rPr>
          <w:delText>s</w:delText>
        </w:r>
      </w:del>
      <w:r>
        <w:rPr>
          <w:rFonts w:ascii="Times New Roman" w:eastAsia="SimSun" w:hAnsi="Times New Roman" w:cs="Times New Roman"/>
          <w:sz w:val="21"/>
          <w:szCs w:val="24"/>
        </w:rPr>
        <w:t xml:space="preserve"> handling and fitness function definition.  A penalty function is used to</w:t>
      </w:r>
      <w:del w:id="936" w:author="Quality Control Editor" w:date="2016-02-18T09:03:00Z">
        <w:r>
          <w:rPr>
            <w:rFonts w:ascii="Times New Roman" w:eastAsia="SimSun" w:hAnsi="Times New Roman" w:cs="Times New Roman"/>
            <w:sz w:val="21"/>
            <w:szCs w:val="24"/>
          </w:rPr>
          <w:delText xml:space="preserve"> deal with </w:delText>
        </w:r>
      </w:del>
      <w:ins w:id="937" w:author="Quality Control Editor" w:date="2016-02-18T09:03:00Z">
        <w:r>
          <w:rPr>
            <w:rFonts w:ascii="Times New Roman" w:eastAsia="SimSun" w:hAnsi="Times New Roman" w:cs="Times New Roman"/>
            <w:sz w:val="21"/>
            <w:szCs w:val="24"/>
          </w:rPr>
          <w:t xml:space="preserve"> address </w:t>
        </w:r>
      </w:ins>
      <w:r>
        <w:rPr>
          <w:rFonts w:ascii="Times New Roman" w:eastAsia="SimSun" w:hAnsi="Times New Roman" w:cs="Times New Roman"/>
          <w:sz w:val="21"/>
          <w:szCs w:val="24"/>
        </w:rPr>
        <w:t xml:space="preserve">constraints in the optimization model. The penalty function is designed to penalize </w:t>
      </w:r>
      <w:del w:id="938" w:author="Editor" w:date="2016-02-11T10:21:00Z">
        <w:r>
          <w:rPr>
            <w:rFonts w:ascii="Times New Roman" w:eastAsia="SimSun" w:hAnsi="Times New Roman" w:cs="Times New Roman"/>
            <w:sz w:val="21"/>
            <w:szCs w:val="24"/>
          </w:rPr>
          <w:delText xml:space="preserve">the </w:delText>
        </w:r>
      </w:del>
      <w:r>
        <w:rPr>
          <w:rFonts w:ascii="Times New Roman" w:eastAsia="SimSun" w:hAnsi="Times New Roman" w:cs="Times New Roman"/>
          <w:sz w:val="21"/>
          <w:szCs w:val="24"/>
        </w:rPr>
        <w:t xml:space="preserve">infeasible solutions to reduce their ﬁtness and </w:t>
      </w:r>
      <w:del w:id="939" w:author="Editor" w:date="2016-02-11T10:21:00Z">
        <w:r>
          <w:rPr>
            <w:rFonts w:ascii="Times New Roman" w:eastAsia="SimSun" w:hAnsi="Times New Roman" w:cs="Times New Roman"/>
            <w:sz w:val="21"/>
            <w:szCs w:val="24"/>
          </w:rPr>
          <w:delText xml:space="preserve">to </w:delText>
        </w:r>
      </w:del>
      <w:r>
        <w:rPr>
          <w:rFonts w:ascii="Times New Roman" w:eastAsia="SimSun" w:hAnsi="Times New Roman" w:cs="Times New Roman"/>
          <w:sz w:val="21"/>
          <w:szCs w:val="24"/>
        </w:rPr>
        <w:t xml:space="preserve">convert the constrained optimization model </w:t>
      </w:r>
      <w:ins w:id="940" w:author="Editor" w:date="2016-02-11T10:21:00Z">
        <w:r>
          <w:rPr>
            <w:rFonts w:ascii="Times New Roman" w:eastAsia="SimSun" w:hAnsi="Times New Roman" w:cs="Times New Roman"/>
            <w:sz w:val="21"/>
            <w:szCs w:val="24"/>
          </w:rPr>
          <w:t>in</w:t>
        </w:r>
      </w:ins>
      <w:r>
        <w:rPr>
          <w:rFonts w:ascii="Times New Roman" w:eastAsia="SimSun" w:hAnsi="Times New Roman" w:cs="Times New Roman"/>
          <w:sz w:val="21"/>
          <w:szCs w:val="24"/>
        </w:rPr>
        <w:t>to an unconstrained one. The penalty function and the fitness function of an individual are expressed as</w:t>
      </w:r>
      <w:del w:id="941" w:author="Editor" w:date="2016-02-11T10:21:00Z">
        <w:r>
          <w:rPr>
            <w:rFonts w:ascii="Times New Roman" w:eastAsia="SimSun" w:hAnsi="Times New Roman" w:cs="Times New Roman"/>
            <w:sz w:val="21"/>
            <w:szCs w:val="24"/>
          </w:rPr>
          <w:delText>:</w:delText>
        </w:r>
      </w:del>
      <w:bookmarkEnd w:id="878"/>
      <w:bookmarkEnd w:id="879"/>
    </w:p>
    <w:p>
      <w:pPr>
        <w:wordWrap w:val="0"/>
        <w:spacing w:line="400" w:lineRule="atLeast"/>
        <w:ind w:firstLineChars="200" w:firstLine="420"/>
        <w:jc w:val="right"/>
        <w:rPr>
          <w:rFonts w:ascii="Times New Roman" w:eastAsia="SimSun" w:hAnsi="Times New Roman" w:cs="Times New Roman"/>
          <w:sz w:val="21"/>
          <w:szCs w:val="21"/>
        </w:rPr>
      </w:pPr>
      <w:r>
        <w:rPr>
          <w:rFonts w:ascii="Times New Roman" w:eastAsia="SimSun" w:hAnsi="Times New Roman" w:cs="Times New Roman"/>
          <w:position w:val="-24"/>
          <w:sz w:val="21"/>
          <w:szCs w:val="21"/>
        </w:rPr>
        <w:object w:dxaOrig="3620" w:dyaOrig="580">
          <v:shape id="_x0000_i1032" type="#_x0000_t75" style="width:182.65pt;height:29.65pt" o:ole="">
            <v:imagedata r:id="rId24" o:title=""/>
          </v:shape>
          <o:OLEObject Type="Embed" ProgID="Equation.DSMT4" ShapeID="_x0000_i1032" DrawAspect="Content" ObjectID="_1517292101" r:id="rId25"/>
        </w:object>
      </w:r>
      <w:r>
        <w:rPr>
          <w:rFonts w:ascii="Times New Roman" w:eastAsia="SimSun" w:hAnsi="Times New Roman" w:cs="Times New Roman"/>
          <w:sz w:val="21"/>
          <w:szCs w:val="21"/>
        </w:rPr>
        <w:t xml:space="preserve">                            (6)</w:t>
      </w:r>
    </w:p>
    <w:p>
      <w:pPr>
        <w:wordWrap w:val="0"/>
        <w:spacing w:line="400" w:lineRule="atLeast"/>
        <w:ind w:firstLineChars="200" w:firstLine="420"/>
        <w:jc w:val="right"/>
        <w:rPr>
          <w:rFonts w:ascii="Times New Roman" w:eastAsia="SimSun" w:hAnsi="Times New Roman" w:cs="Times New Roman"/>
          <w:sz w:val="21"/>
          <w:szCs w:val="21"/>
        </w:rPr>
      </w:pPr>
      <w:r>
        <w:rPr>
          <w:rFonts w:ascii="Times New Roman" w:eastAsia="SimSun" w:hAnsi="Times New Roman" w:cs="Times New Roman"/>
          <w:position w:val="-12"/>
          <w:sz w:val="21"/>
          <w:szCs w:val="21"/>
        </w:rPr>
        <w:object w:dxaOrig="2580" w:dyaOrig="340">
          <v:shape id="_x0000_i1033" type="#_x0000_t75" style="width:129.75pt;height:17.65pt" o:ole="">
            <v:imagedata r:id="rId26" o:title=""/>
          </v:shape>
          <o:OLEObject Type="Embed" ProgID="Equation.DSMT4" ShapeID="_x0000_i1033" DrawAspect="Content" ObjectID="_1517292102" r:id="rId27"/>
        </w:object>
      </w:r>
      <w:r>
        <w:rPr>
          <w:rFonts w:ascii="Times New Roman" w:eastAsia="SimSun" w:hAnsi="Times New Roman" w:cs="Times New Roman"/>
          <w:sz w:val="21"/>
          <w:szCs w:val="21"/>
        </w:rPr>
        <w:t xml:space="preserve">                                   (7)</w:t>
      </w:r>
    </w:p>
    <w:p>
      <w:pPr>
        <w:rPr>
          <w:rFonts w:ascii="Times New Roman" w:eastAsia="SimSun" w:hAnsi="Times New Roman" w:cs="Times New Roman"/>
          <w:sz w:val="21"/>
          <w:szCs w:val="24"/>
        </w:rPr>
      </w:pPr>
      <w:bookmarkStart w:id="942" w:name="OLE_LINK226"/>
      <w:bookmarkStart w:id="943" w:name="OLE_LINK227"/>
      <w:del w:id="944" w:author="Editor" w:date="2016-02-11T10:21:00Z">
        <w:r>
          <w:rPr>
            <w:rFonts w:ascii="Times New Roman" w:eastAsia="SimSun" w:hAnsi="Times New Roman" w:cs="Times New Roman"/>
            <w:sz w:val="21"/>
            <w:szCs w:val="24"/>
          </w:rPr>
          <w:delText>W</w:delText>
        </w:r>
      </w:del>
      <w:proofErr w:type="gramStart"/>
      <w:ins w:id="945" w:author="Editor" w:date="2016-02-11T10:21:00Z">
        <w:r>
          <w:rPr>
            <w:rFonts w:ascii="Times New Roman" w:eastAsia="SimSun" w:hAnsi="Times New Roman" w:cs="Times New Roman"/>
            <w:sz w:val="21"/>
            <w:szCs w:val="24"/>
          </w:rPr>
          <w:t>w</w:t>
        </w:r>
      </w:ins>
      <w:r>
        <w:rPr>
          <w:rFonts w:ascii="Times New Roman" w:eastAsia="SimSun" w:hAnsi="Times New Roman" w:cs="Times New Roman"/>
          <w:sz w:val="21"/>
          <w:szCs w:val="24"/>
        </w:rPr>
        <w:t>here</w:t>
      </w:r>
      <w:proofErr w:type="gramEnd"/>
      <w:r>
        <w:rPr>
          <w:rFonts w:ascii="Times New Roman" w:eastAsia="SimSun" w:hAnsi="Times New Roman" w:cs="Times New Roman"/>
          <w:sz w:val="21"/>
          <w:szCs w:val="24"/>
        </w:rPr>
        <w:t xml:space="preserve"> </w:t>
      </w:r>
      <w:r>
        <w:rPr>
          <w:rFonts w:ascii="Times New Roman" w:eastAsia="SimSun" w:hAnsi="Times New Roman" w:cs="Times New Roman"/>
          <w:i/>
          <w:sz w:val="21"/>
          <w:szCs w:val="21"/>
        </w:rPr>
        <w:t>Pen</w:t>
      </w:r>
      <w:r>
        <w:rPr>
          <w:rFonts w:ascii="Times New Roman" w:eastAsia="SimSun" w:hAnsi="Times New Roman" w:cs="Times New Roman"/>
          <w:sz w:val="21"/>
          <w:szCs w:val="21"/>
        </w:rPr>
        <w:t>(</w:t>
      </w:r>
      <w:r>
        <w:rPr>
          <w:rFonts w:ascii="Times New Roman" w:eastAsia="SimSun" w:hAnsi="Times New Roman" w:cs="Times New Roman"/>
          <w:i/>
          <w:sz w:val="21"/>
          <w:szCs w:val="21"/>
        </w:rPr>
        <w:t>i</w:t>
      </w:r>
      <w:r>
        <w:rPr>
          <w:rFonts w:ascii="Times New Roman" w:eastAsia="SimSun" w:hAnsi="Times New Roman" w:cs="Times New Roman"/>
          <w:sz w:val="21"/>
          <w:szCs w:val="21"/>
        </w:rPr>
        <w:t xml:space="preserve">) is the value of </w:t>
      </w:r>
      <w:ins w:id="946" w:author="Editor" w:date="2016-02-11T10:21: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penalty function of </w:t>
      </w:r>
      <w:r>
        <w:rPr>
          <w:rFonts w:ascii="Times New Roman" w:eastAsia="SimSun" w:hAnsi="Times New Roman" w:cs="Times New Roman"/>
          <w:sz w:val="21"/>
          <w:szCs w:val="24"/>
        </w:rPr>
        <w:t xml:space="preserve">individual </w:t>
      </w:r>
      <w:r>
        <w:rPr>
          <w:rFonts w:ascii="Times New Roman" w:eastAsia="SimSun" w:hAnsi="Times New Roman" w:cs="Times New Roman"/>
          <w:b/>
          <w:sz w:val="21"/>
          <w:szCs w:val="24"/>
        </w:rPr>
        <w:t>x</w:t>
      </w:r>
      <w:r>
        <w:rPr>
          <w:rFonts w:ascii="Times New Roman" w:eastAsia="SimSun" w:hAnsi="Times New Roman" w:cs="Times New Roman"/>
          <w:i/>
          <w:sz w:val="21"/>
          <w:szCs w:val="24"/>
          <w:vertAlign w:val="subscript"/>
        </w:rPr>
        <w:t>i</w:t>
      </w:r>
      <w:r>
        <w:rPr>
          <w:rFonts w:ascii="Times New Roman" w:eastAsia="SimSun" w:hAnsi="Times New Roman" w:cs="Times New Roman"/>
          <w:sz w:val="21"/>
          <w:szCs w:val="24"/>
        </w:rPr>
        <w:t xml:space="preserve">, </w:t>
      </w:r>
      <w:r>
        <w:rPr>
          <w:rFonts w:ascii="Times New Roman" w:eastAsia="SimSun" w:hAnsi="Times New Roman" w:cs="Times New Roman"/>
          <w:i/>
          <w:sz w:val="21"/>
          <w:szCs w:val="21"/>
        </w:rPr>
        <w:t>p</w:t>
      </w:r>
      <w:r>
        <w:rPr>
          <w:rFonts w:ascii="Times New Roman" w:eastAsia="SimSun" w:hAnsi="Times New Roman" w:cs="Times New Roman"/>
          <w:i/>
          <w:sz w:val="21"/>
          <w:szCs w:val="21"/>
          <w:vertAlign w:val="subscript"/>
        </w:rPr>
        <w:t>k</w:t>
      </w:r>
      <w:r>
        <w:rPr>
          <w:rFonts w:ascii="Times New Roman" w:eastAsia="SimSun" w:hAnsi="Times New Roman" w:cs="Times New Roman"/>
          <w:sz w:val="21"/>
          <w:szCs w:val="21"/>
        </w:rPr>
        <w:t>(</w:t>
      </w:r>
      <w:r>
        <w:rPr>
          <w:rFonts w:ascii="Times New Roman" w:eastAsia="SimSun" w:hAnsi="Times New Roman" w:cs="Times New Roman"/>
          <w:i/>
          <w:sz w:val="21"/>
          <w:szCs w:val="21"/>
        </w:rPr>
        <w:t>i</w:t>
      </w:r>
      <w:r>
        <w:rPr>
          <w:rFonts w:ascii="Times New Roman" w:eastAsia="SimSun" w:hAnsi="Times New Roman" w:cs="Times New Roman"/>
          <w:sz w:val="21"/>
          <w:szCs w:val="21"/>
        </w:rPr>
        <w:t xml:space="preserve">) </w:t>
      </w:r>
      <w:r>
        <w:rPr>
          <w:rFonts w:ascii="Times New Roman" w:eastAsia="SimSun" w:hAnsi="Times New Roman" w:cs="Times New Roman"/>
          <w:sz w:val="21"/>
          <w:szCs w:val="24"/>
        </w:rPr>
        <w:t xml:space="preserve">is the penalty value for the violation of the </w:t>
      </w:r>
      <w:r>
        <w:rPr>
          <w:rFonts w:ascii="Times New Roman" w:eastAsia="SimSun" w:hAnsi="Times New Roman" w:cs="Times New Roman"/>
          <w:i/>
          <w:sz w:val="21"/>
          <w:szCs w:val="24"/>
        </w:rPr>
        <w:t>k</w:t>
      </w:r>
      <w:r>
        <w:rPr>
          <w:rFonts w:ascii="Times New Roman" w:eastAsia="SimSun" w:hAnsi="Times New Roman" w:cs="Times New Roman"/>
          <w:sz w:val="21"/>
          <w:szCs w:val="24"/>
        </w:rPr>
        <w:t xml:space="preserve"> th constraint, </w:t>
      </w:r>
      <w:ins w:id="947" w:author="Editor" w:date="2016-02-11T10:21:00Z">
        <w:r>
          <w:rPr>
            <w:rFonts w:ascii="Times New Roman" w:eastAsia="SimSun" w:hAnsi="Times New Roman" w:cs="Times New Roman"/>
            <w:sz w:val="21"/>
            <w:szCs w:val="24"/>
          </w:rPr>
          <w:t xml:space="preserve">and </w:t>
        </w:r>
      </w:ins>
      <w:r>
        <w:rPr>
          <w:rFonts w:ascii="Times New Roman" w:eastAsia="SimSun" w:hAnsi="Times New Roman" w:cs="Times New Roman"/>
          <w:i/>
          <w:sz w:val="21"/>
          <w:szCs w:val="24"/>
        </w:rPr>
        <w:t>NC</w:t>
      </w:r>
      <w:r>
        <w:rPr>
          <w:rFonts w:ascii="Times New Roman" w:eastAsia="SimSun" w:hAnsi="Times New Roman" w:cs="Times New Roman"/>
          <w:sz w:val="21"/>
          <w:szCs w:val="24"/>
        </w:rPr>
        <w:t xml:space="preserve">=2 is the number of constraints in the optimization model. </w:t>
      </w:r>
      <w:r>
        <w:rPr>
          <w:rFonts w:ascii="Times New Roman" w:eastAsia="SimSun" w:hAnsi="Times New Roman" w:cs="Times New Roman"/>
          <w:i/>
          <w:sz w:val="21"/>
          <w:szCs w:val="21"/>
        </w:rPr>
        <w:t>N</w:t>
      </w:r>
      <w:r>
        <w:rPr>
          <w:rFonts w:ascii="Times New Roman" w:eastAsia="SimSun" w:hAnsi="Times New Roman" w:cs="Times New Roman"/>
          <w:i/>
          <w:sz w:val="21"/>
          <w:szCs w:val="21"/>
          <w:vertAlign w:val="subscript"/>
        </w:rPr>
        <w:t>k</w:t>
      </w:r>
      <w:r>
        <w:rPr>
          <w:rFonts w:ascii="Times New Roman" w:eastAsia="SimSun" w:hAnsi="Times New Roman" w:cs="Times New Roman"/>
          <w:sz w:val="21"/>
          <w:szCs w:val="21"/>
        </w:rPr>
        <w:t>(</w:t>
      </w:r>
      <w:r>
        <w:rPr>
          <w:rFonts w:ascii="Times New Roman" w:eastAsia="SimSun" w:hAnsi="Times New Roman" w:cs="Times New Roman"/>
          <w:i/>
          <w:sz w:val="21"/>
          <w:szCs w:val="21"/>
        </w:rPr>
        <w:t>i</w:t>
      </w:r>
      <w:r>
        <w:rPr>
          <w:rFonts w:ascii="Times New Roman" w:eastAsia="SimSun" w:hAnsi="Times New Roman" w:cs="Times New Roman"/>
          <w:sz w:val="21"/>
          <w:szCs w:val="21"/>
        </w:rPr>
        <w:t xml:space="preserve">) is the number of user nodes keeping the </w:t>
      </w:r>
      <w:r>
        <w:rPr>
          <w:rFonts w:ascii="Times New Roman" w:eastAsia="SimSun" w:hAnsi="Times New Roman" w:cs="Times New Roman"/>
          <w:i/>
          <w:sz w:val="21"/>
          <w:szCs w:val="21"/>
        </w:rPr>
        <w:t>k</w:t>
      </w:r>
      <w:r>
        <w:rPr>
          <w:rFonts w:ascii="Times New Roman" w:eastAsia="SimSun" w:hAnsi="Times New Roman" w:cs="Times New Roman"/>
          <w:sz w:val="21"/>
          <w:szCs w:val="21"/>
        </w:rPr>
        <w:t xml:space="preserve"> th constraint, </w:t>
      </w:r>
      <w:r>
        <w:rPr>
          <w:rFonts w:ascii="Times New Roman" w:eastAsia="SimSun" w:hAnsi="Times New Roman" w:cs="Times New Roman"/>
          <w:i/>
          <w:sz w:val="21"/>
          <w:szCs w:val="21"/>
        </w:rPr>
        <w:t>C</w:t>
      </w:r>
      <w:r>
        <w:rPr>
          <w:rFonts w:ascii="Times New Roman" w:eastAsia="SimSun" w:hAnsi="Times New Roman" w:cs="Times New Roman"/>
          <w:i/>
          <w:sz w:val="21"/>
          <w:szCs w:val="21"/>
          <w:vertAlign w:val="subscript"/>
        </w:rPr>
        <w:t>k</w:t>
      </w:r>
      <w:r>
        <w:rPr>
          <w:rFonts w:ascii="Times New Roman" w:eastAsia="SimSun" w:hAnsi="Times New Roman" w:cs="Times New Roman"/>
          <w:sz w:val="21"/>
          <w:szCs w:val="21"/>
        </w:rPr>
        <w:t>(</w:t>
      </w:r>
      <w:r>
        <w:rPr>
          <w:rFonts w:ascii="Times New Roman" w:eastAsia="SimSun" w:hAnsi="Times New Roman" w:cs="Times New Roman"/>
          <w:i/>
          <w:sz w:val="21"/>
          <w:szCs w:val="21"/>
        </w:rPr>
        <w:t>i</w:t>
      </w:r>
      <w:r>
        <w:rPr>
          <w:rFonts w:ascii="Times New Roman" w:eastAsia="SimSun" w:hAnsi="Times New Roman" w:cs="Times New Roman"/>
          <w:sz w:val="21"/>
          <w:szCs w:val="21"/>
        </w:rPr>
        <w:t xml:space="preserve">) is number of user nodes satisfying the </w:t>
      </w:r>
      <w:r>
        <w:rPr>
          <w:rFonts w:ascii="Times New Roman" w:eastAsia="SimSun" w:hAnsi="Times New Roman" w:cs="Times New Roman"/>
          <w:i/>
          <w:sz w:val="21"/>
          <w:szCs w:val="21"/>
        </w:rPr>
        <w:t>k</w:t>
      </w:r>
      <w:r>
        <w:rPr>
          <w:rFonts w:ascii="Times New Roman" w:eastAsia="SimSun" w:hAnsi="Times New Roman" w:cs="Times New Roman"/>
          <w:sz w:val="21"/>
          <w:szCs w:val="21"/>
        </w:rPr>
        <w:t xml:space="preserve"> th constraint corresponding to </w:t>
      </w:r>
      <w:r>
        <w:rPr>
          <w:rFonts w:ascii="Times New Roman" w:eastAsia="SimSun" w:hAnsi="Times New Roman" w:cs="Times New Roman"/>
          <w:i/>
          <w:sz w:val="21"/>
          <w:szCs w:val="21"/>
        </w:rPr>
        <w:t>N</w:t>
      </w:r>
      <w:r>
        <w:rPr>
          <w:rFonts w:ascii="Times New Roman" w:eastAsia="SimSun" w:hAnsi="Times New Roman" w:cs="Times New Roman"/>
          <w:i/>
          <w:sz w:val="21"/>
          <w:szCs w:val="21"/>
          <w:vertAlign w:val="subscript"/>
        </w:rPr>
        <w:t>k</w:t>
      </w:r>
      <w:r>
        <w:rPr>
          <w:rFonts w:ascii="Times New Roman" w:eastAsia="SimSun" w:hAnsi="Times New Roman" w:cs="Times New Roman"/>
          <w:sz w:val="21"/>
          <w:szCs w:val="21"/>
        </w:rPr>
        <w:t>(</w:t>
      </w:r>
      <w:r>
        <w:rPr>
          <w:rFonts w:ascii="Times New Roman" w:eastAsia="SimSun" w:hAnsi="Times New Roman" w:cs="Times New Roman"/>
          <w:i/>
          <w:sz w:val="21"/>
          <w:szCs w:val="21"/>
        </w:rPr>
        <w:t>i</w:t>
      </w:r>
      <w:r>
        <w:rPr>
          <w:rFonts w:ascii="Times New Roman" w:eastAsia="SimSun" w:hAnsi="Times New Roman" w:cs="Times New Roman"/>
          <w:sz w:val="21"/>
          <w:szCs w:val="21"/>
        </w:rPr>
        <w:t>),</w:t>
      </w:r>
      <w:r>
        <w:rPr>
          <w:rFonts w:ascii="Times New Roman" w:eastAsia="SimSun" w:hAnsi="Times New Roman" w:cs="Times New Roman"/>
          <w:i/>
          <w:sz w:val="21"/>
          <w:szCs w:val="21"/>
        </w:rPr>
        <w:t xml:space="preserve"> w</w:t>
      </w:r>
      <w:r>
        <w:rPr>
          <w:rFonts w:ascii="Times New Roman" w:eastAsia="SimSun" w:hAnsi="Times New Roman" w:cs="Times New Roman"/>
          <w:sz w:val="21"/>
          <w:szCs w:val="21"/>
        </w:rPr>
        <w:t>=max{</w:t>
      </w:r>
      <w:r>
        <w:rPr>
          <w:rFonts w:ascii="Times New Roman" w:eastAsia="SimSun" w:hAnsi="Times New Roman" w:cs="Times New Roman"/>
          <w:i/>
          <w:sz w:val="21"/>
          <w:szCs w:val="21"/>
        </w:rPr>
        <w:t>w</w:t>
      </w:r>
      <w:r>
        <w:rPr>
          <w:rFonts w:ascii="Times New Roman" w:eastAsia="SimSun" w:hAnsi="Times New Roman" w:cs="Times New Roman"/>
          <w:sz w:val="21"/>
          <w:szCs w:val="21"/>
          <w:vertAlign w:val="subscript"/>
        </w:rPr>
        <w:t>ij</w:t>
      </w:r>
      <w:r>
        <w:rPr>
          <w:rFonts w:ascii="Times New Roman" w:eastAsia="SimSun" w:hAnsi="Times New Roman" w:cs="Times New Roman"/>
          <w:sz w:val="21"/>
          <w:szCs w:val="21"/>
        </w:rPr>
        <w:t>} is a</w:t>
      </w:r>
      <w:del w:id="948" w:author="Editor" w:date="2016-02-11T10:22:00Z">
        <w:r>
          <w:rPr>
            <w:rFonts w:ascii="Times New Roman" w:eastAsia="SimSun" w:hAnsi="Times New Roman" w:cs="Times New Roman"/>
            <w:sz w:val="21"/>
            <w:szCs w:val="21"/>
          </w:rPr>
          <w:delText>nd an</w:delText>
        </w:r>
      </w:del>
      <w:r>
        <w:rPr>
          <w:rFonts w:ascii="Times New Roman" w:eastAsia="SimSun" w:hAnsi="Times New Roman" w:cs="Times New Roman"/>
          <w:sz w:val="21"/>
          <w:szCs w:val="21"/>
        </w:rPr>
        <w:t xml:space="preserve"> cost coefficient</w:t>
      </w:r>
      <w:del w:id="949" w:author="Editor" w:date="2016-02-11T10:22:00Z">
        <w:r>
          <w:rPr>
            <w:rFonts w:ascii="Times New Roman" w:eastAsia="SimSun" w:hAnsi="Times New Roman" w:cs="Times New Roman"/>
            <w:sz w:val="21"/>
            <w:szCs w:val="21"/>
          </w:rPr>
          <w:delText xml:space="preserve"> and</w:delText>
        </w:r>
      </w:del>
      <w:ins w:id="950" w:author="Editor" w:date="2016-02-11T10:22:00Z">
        <w:r>
          <w:rPr>
            <w:rFonts w:ascii="Times New Roman" w:eastAsia="SimSun" w:hAnsi="Times New Roman" w:cs="Times New Roman"/>
            <w:sz w:val="21"/>
            <w:szCs w:val="21"/>
          </w:rPr>
          <w:t>,</w:t>
        </w:r>
      </w:ins>
      <w:r>
        <w:rPr>
          <w:rFonts w:ascii="Times New Roman" w:eastAsia="SimSun" w:hAnsi="Times New Roman" w:cs="Times New Roman"/>
          <w:sz w:val="21"/>
          <w:szCs w:val="21"/>
        </w:rPr>
        <w:t xml:space="preserve"> </w:t>
      </w:r>
      <w:r>
        <w:rPr>
          <w:rFonts w:ascii="Times New Roman" w:eastAsia="SimSun" w:hAnsi="Times New Roman" w:cs="Times New Roman"/>
          <w:i/>
          <w:sz w:val="21"/>
          <w:szCs w:val="21"/>
        </w:rPr>
        <w:t>w</w:t>
      </w:r>
      <w:r>
        <w:rPr>
          <w:rFonts w:ascii="Times New Roman" w:eastAsia="SimSun" w:hAnsi="Times New Roman" w:cs="Times New Roman"/>
          <w:sz w:val="21"/>
          <w:szCs w:val="21"/>
          <w:vertAlign w:val="subscript"/>
        </w:rPr>
        <w:t>j</w:t>
      </w:r>
      <w:r>
        <w:rPr>
          <w:rFonts w:ascii="Times New Roman" w:eastAsia="SimSun" w:hAnsi="Times New Roman" w:cs="Times New Roman"/>
          <w:sz w:val="21"/>
          <w:szCs w:val="24"/>
        </w:rPr>
        <w:t>=</w:t>
      </w:r>
      <w:r>
        <w:rPr>
          <w:rFonts w:ascii="Times New Roman" w:eastAsia="SimSun" w:hAnsi="Times New Roman" w:cs="Times New Roman"/>
          <w:i/>
          <w:sz w:val="21"/>
          <w:szCs w:val="24"/>
        </w:rPr>
        <w:t>c</w:t>
      </w:r>
      <w:r>
        <w:rPr>
          <w:rFonts w:ascii="Times New Roman" w:eastAsia="SimSun" w:hAnsi="Times New Roman" w:cs="Times New Roman"/>
          <w:sz w:val="21"/>
          <w:szCs w:val="24"/>
        </w:rPr>
        <w:t>(</w:t>
      </w:r>
      <w:r>
        <w:rPr>
          <w:rFonts w:ascii="Times New Roman" w:eastAsia="SimSun" w:hAnsi="Times New Roman" w:cs="Times New Roman"/>
          <w:i/>
          <w:sz w:val="21"/>
          <w:szCs w:val="24"/>
        </w:rPr>
        <w:t>l</w:t>
      </w:r>
      <w:r>
        <w:rPr>
          <w:rFonts w:ascii="Times New Roman" w:eastAsia="SimSun" w:hAnsi="Times New Roman" w:cs="Times New Roman"/>
          <w:i/>
          <w:sz w:val="21"/>
          <w:szCs w:val="24"/>
          <w:vertAlign w:val="subscript"/>
        </w:rPr>
        <w:t>j</w:t>
      </w:r>
      <w:r>
        <w:rPr>
          <w:rFonts w:ascii="Times New Roman" w:eastAsia="SimSun" w:hAnsi="Times New Roman" w:cs="Times New Roman"/>
          <w:sz w:val="21"/>
          <w:szCs w:val="24"/>
        </w:rPr>
        <w:t>,</w:t>
      </w:r>
      <w:r>
        <w:rPr>
          <w:rFonts w:ascii="Times New Roman" w:eastAsia="SimSun" w:hAnsi="Times New Roman" w:cs="Times New Roman"/>
          <w:i/>
          <w:sz w:val="21"/>
          <w:szCs w:val="24"/>
        </w:rPr>
        <w:t>d</w:t>
      </w:r>
      <w:r>
        <w:rPr>
          <w:rFonts w:ascii="Times New Roman" w:eastAsia="SimSun" w:hAnsi="Times New Roman" w:cs="Times New Roman"/>
          <w:i/>
          <w:sz w:val="21"/>
          <w:szCs w:val="24"/>
          <w:vertAlign w:val="subscript"/>
        </w:rPr>
        <w:t>j</w:t>
      </w:r>
      <w:r>
        <w:rPr>
          <w:rFonts w:ascii="Times New Roman" w:eastAsia="SimSun" w:hAnsi="Times New Roman" w:cs="Times New Roman"/>
          <w:sz w:val="21"/>
          <w:szCs w:val="24"/>
        </w:rPr>
        <w:t xml:space="preserve">) is the reference construction cost of </w:t>
      </w:r>
      <w:r>
        <w:rPr>
          <w:rFonts w:ascii="Times New Roman" w:eastAsia="SimSun" w:hAnsi="Times New Roman" w:cs="Times New Roman"/>
          <w:sz w:val="21"/>
          <w:szCs w:val="21"/>
        </w:rPr>
        <w:t xml:space="preserve">pipeline </w:t>
      </w:r>
      <w:r>
        <w:rPr>
          <w:rFonts w:ascii="Times New Roman" w:eastAsia="SimSun" w:hAnsi="Times New Roman" w:cs="Times New Roman"/>
          <w:i/>
          <w:sz w:val="21"/>
          <w:szCs w:val="21"/>
        </w:rPr>
        <w:t>j</w:t>
      </w:r>
      <w:r>
        <w:rPr>
          <w:rFonts w:ascii="Times New Roman" w:eastAsia="SimSun" w:hAnsi="Times New Roman" w:cs="Times New Roman"/>
          <w:sz w:val="21"/>
          <w:szCs w:val="21"/>
        </w:rPr>
        <w:t xml:space="preserve">, </w:t>
      </w:r>
      <w:r>
        <w:rPr>
          <w:rFonts w:ascii="Times New Roman" w:eastAsia="SimSun" w:hAnsi="Times New Roman" w:cs="Times New Roman"/>
          <w:i/>
          <w:sz w:val="21"/>
          <w:szCs w:val="24"/>
        </w:rPr>
        <w:t>E</w:t>
      </w:r>
      <w:r>
        <w:rPr>
          <w:rFonts w:ascii="Times New Roman" w:eastAsia="SimSun" w:hAnsi="Times New Roman" w:cs="Times New Roman"/>
          <w:i/>
          <w:sz w:val="21"/>
          <w:szCs w:val="24"/>
          <w:vertAlign w:val="subscript"/>
        </w:rPr>
        <w:t>k</w:t>
      </w:r>
      <w:r>
        <w:rPr>
          <w:rFonts w:ascii="Times New Roman" w:eastAsia="SimSun" w:hAnsi="Times New Roman" w:cs="Times New Roman"/>
          <w:sz w:val="21"/>
          <w:szCs w:val="24"/>
        </w:rPr>
        <w:t xml:space="preserve"> is the penalty adjustment coefficient of the </w:t>
      </w:r>
      <w:r>
        <w:rPr>
          <w:rFonts w:ascii="Times New Roman" w:eastAsia="SimSun" w:hAnsi="Times New Roman" w:cs="Times New Roman"/>
          <w:i/>
          <w:sz w:val="21"/>
          <w:szCs w:val="24"/>
        </w:rPr>
        <w:t>k</w:t>
      </w:r>
      <w:r>
        <w:rPr>
          <w:rFonts w:ascii="Times New Roman" w:eastAsia="SimSun" w:hAnsi="Times New Roman" w:cs="Times New Roman"/>
          <w:sz w:val="21"/>
          <w:szCs w:val="24"/>
        </w:rPr>
        <w:t xml:space="preserve"> th constraint,</w:t>
      </w:r>
      <w:r>
        <w:rPr>
          <w:rFonts w:ascii="Times New Roman" w:eastAsia="SimSun" w:hAnsi="Times New Roman" w:cs="Times New Roman"/>
          <w:i/>
          <w:sz w:val="21"/>
          <w:szCs w:val="24"/>
        </w:rPr>
        <w:t xml:space="preserve"> C</w:t>
      </w:r>
      <w:r>
        <w:rPr>
          <w:rFonts w:ascii="Times New Roman" w:eastAsia="SimSun" w:hAnsi="Times New Roman" w:cs="Times New Roman"/>
          <w:sz w:val="21"/>
          <w:szCs w:val="24"/>
          <w:vertAlign w:val="subscript"/>
        </w:rPr>
        <w:t>scale</w:t>
      </w:r>
      <w:r>
        <w:rPr>
          <w:rFonts w:ascii="Times New Roman" w:eastAsia="SimSun" w:hAnsi="Times New Roman" w:cs="Times New Roman"/>
          <w:sz w:val="21"/>
          <w:szCs w:val="24"/>
        </w:rPr>
        <w:t xml:space="preserve"> is an adjustment coefficient with </w:t>
      </w:r>
      <w:ins w:id="951" w:author="Editor" w:date="2016-02-11T10:22:00Z">
        <w:r>
          <w:rPr>
            <w:rFonts w:ascii="Times New Roman" w:eastAsia="SimSun" w:hAnsi="Times New Roman" w:cs="Times New Roman"/>
            <w:sz w:val="21"/>
            <w:szCs w:val="24"/>
          </w:rPr>
          <w:t xml:space="preserve">a </w:t>
        </w:r>
      </w:ins>
      <w:r>
        <w:rPr>
          <w:rFonts w:ascii="Times New Roman" w:eastAsia="SimSun" w:hAnsi="Times New Roman" w:cs="Times New Roman"/>
          <w:sz w:val="21"/>
          <w:szCs w:val="24"/>
        </w:rPr>
        <w:t>positive value</w:t>
      </w:r>
      <w:del w:id="952" w:author="Editor" w:date="2016-02-11T10:22:00Z">
        <w:r>
          <w:rPr>
            <w:rFonts w:ascii="Times New Roman" w:eastAsia="SimSun" w:hAnsi="Times New Roman" w:cs="Times New Roman"/>
            <w:sz w:val="21"/>
            <w:szCs w:val="24"/>
          </w:rPr>
          <w:delText>s</w:delText>
        </w:r>
      </w:del>
      <w:r>
        <w:rPr>
          <w:rFonts w:ascii="Times New Roman" w:eastAsia="SimSun" w:hAnsi="Times New Roman" w:cs="Times New Roman"/>
          <w:sz w:val="21"/>
          <w:szCs w:val="24"/>
        </w:rPr>
        <w:t>,</w:t>
      </w:r>
      <w:ins w:id="953" w:author="Editor" w:date="2016-02-11T10:22:00Z">
        <w:r>
          <w:rPr>
            <w:rFonts w:ascii="Times New Roman" w:eastAsia="SimSun" w:hAnsi="Times New Roman" w:cs="Times New Roman"/>
            <w:sz w:val="21"/>
            <w:szCs w:val="24"/>
          </w:rPr>
          <w:t xml:space="preserve"> and</w:t>
        </w:r>
      </w:ins>
      <w:r>
        <w:rPr>
          <w:rFonts w:ascii="Times New Roman" w:eastAsia="SimSun" w:hAnsi="Times New Roman" w:cs="Times New Roman"/>
          <w:sz w:val="21"/>
          <w:szCs w:val="24"/>
        </w:rPr>
        <w:t xml:space="preserve"> </w:t>
      </w:r>
      <w:r>
        <w:rPr>
          <w:rFonts w:ascii="Times New Roman" w:eastAsia="SimSun" w:hAnsi="Times New Roman" w:cs="Times New Roman"/>
          <w:i/>
          <w:sz w:val="21"/>
          <w:szCs w:val="21"/>
        </w:rPr>
        <w:t>Obj</w:t>
      </w:r>
      <w:r>
        <w:rPr>
          <w:rFonts w:ascii="Times New Roman" w:eastAsia="SimSun" w:hAnsi="Times New Roman" w:cs="Times New Roman"/>
          <w:sz w:val="21"/>
          <w:szCs w:val="21"/>
        </w:rPr>
        <w:t>(</w:t>
      </w:r>
      <w:r>
        <w:rPr>
          <w:rFonts w:ascii="Times New Roman" w:eastAsia="SimSun" w:hAnsi="Times New Roman" w:cs="Times New Roman"/>
          <w:i/>
          <w:sz w:val="21"/>
          <w:szCs w:val="21"/>
        </w:rPr>
        <w:t>i</w:t>
      </w:r>
      <w:r>
        <w:rPr>
          <w:rFonts w:ascii="Times New Roman" w:eastAsia="SimSun" w:hAnsi="Times New Roman" w:cs="Times New Roman"/>
          <w:sz w:val="21"/>
          <w:szCs w:val="21"/>
        </w:rPr>
        <w:t xml:space="preserve">) </w:t>
      </w:r>
      <w:r>
        <w:rPr>
          <w:rFonts w:ascii="Times New Roman" w:eastAsia="SimSun" w:hAnsi="Times New Roman" w:cs="Times New Roman"/>
          <w:sz w:val="21"/>
          <w:szCs w:val="24"/>
        </w:rPr>
        <w:t xml:space="preserve">is the value of the optimization objective of individual </w:t>
      </w:r>
      <w:r>
        <w:rPr>
          <w:rFonts w:ascii="Times New Roman" w:eastAsia="SimSun" w:hAnsi="Times New Roman" w:cs="Times New Roman"/>
          <w:b/>
          <w:sz w:val="21"/>
          <w:szCs w:val="24"/>
        </w:rPr>
        <w:t>x</w:t>
      </w:r>
      <w:r>
        <w:rPr>
          <w:rFonts w:ascii="Times New Roman" w:eastAsia="SimSun" w:hAnsi="Times New Roman" w:cs="Times New Roman"/>
          <w:i/>
          <w:sz w:val="21"/>
          <w:szCs w:val="24"/>
          <w:vertAlign w:val="subscript"/>
        </w:rPr>
        <w:t>i</w:t>
      </w:r>
      <w:r>
        <w:rPr>
          <w:rFonts w:ascii="Times New Roman" w:eastAsia="SimSun" w:hAnsi="Times New Roman" w:cs="Times New Roman"/>
          <w:sz w:val="21"/>
          <w:szCs w:val="24"/>
        </w:rPr>
        <w:t>, i.e.</w:t>
      </w:r>
      <w:ins w:id="954" w:author="Editor" w:date="2016-02-11T10:22:00Z">
        <w:r>
          <w:rPr>
            <w:rFonts w:ascii="Times New Roman" w:eastAsia="SimSun" w:hAnsi="Times New Roman" w:cs="Times New Roman"/>
            <w:sz w:val="21"/>
            <w:szCs w:val="24"/>
          </w:rPr>
          <w:t>,</w:t>
        </w:r>
      </w:ins>
      <w:r>
        <w:rPr>
          <w:rFonts w:ascii="Times New Roman" w:eastAsia="SimSun" w:hAnsi="Times New Roman" w:cs="Times New Roman"/>
          <w:sz w:val="21"/>
          <w:szCs w:val="24"/>
        </w:rPr>
        <w:t xml:space="preserve"> the total cost of the possible solution </w:t>
      </w:r>
      <w:r>
        <w:rPr>
          <w:rFonts w:ascii="Times New Roman" w:eastAsia="SimSun" w:hAnsi="Times New Roman" w:cs="Times New Roman"/>
          <w:b/>
          <w:sz w:val="21"/>
          <w:szCs w:val="24"/>
        </w:rPr>
        <w:t>x</w:t>
      </w:r>
      <w:r>
        <w:rPr>
          <w:rFonts w:ascii="Times New Roman" w:eastAsia="SimSun" w:hAnsi="Times New Roman" w:cs="Times New Roman"/>
          <w:i/>
          <w:sz w:val="21"/>
          <w:szCs w:val="24"/>
          <w:vertAlign w:val="subscript"/>
        </w:rPr>
        <w:t>i</w:t>
      </w:r>
      <w:r>
        <w:rPr>
          <w:rFonts w:ascii="Times New Roman" w:eastAsia="SimSun" w:hAnsi="Times New Roman" w:cs="Times New Roman"/>
          <w:sz w:val="21"/>
          <w:szCs w:val="24"/>
        </w:rPr>
        <w:t xml:space="preserve">. </w:t>
      </w:r>
    </w:p>
    <w:p>
      <w:pPr>
        <w:ind w:firstLineChars="200" w:firstLine="420"/>
        <w:rPr>
          <w:rFonts w:ascii="Times New Roman" w:hAnsi="Times New Roman" w:cs="Times New Roman"/>
          <w:sz w:val="21"/>
          <w:szCs w:val="21"/>
        </w:rPr>
      </w:pPr>
      <w:r>
        <w:rPr>
          <w:rFonts w:ascii="Times New Roman" w:eastAsia="SimSun" w:hAnsi="Times New Roman" w:cs="Times New Roman"/>
          <w:sz w:val="21"/>
          <w:szCs w:val="24"/>
        </w:rPr>
        <w:lastRenderedPageBreak/>
        <w:t xml:space="preserve">Operators of SAGA.  The proportional selection method is taken as the selection operator. The elitism operator is utilized to preserve superior solutions during the evolution process of </w:t>
      </w:r>
      <w:ins w:id="955" w:author="Editor" w:date="2016-02-11T10:22: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GA. The one-point crossover method is applied in the crossover operation. </w:t>
      </w:r>
      <w:ins w:id="956" w:author="Editor" w:date="2016-02-11T10:22: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SA algorithm is applied in the mutation operation of </w:t>
      </w:r>
      <w:ins w:id="957" w:author="Editor" w:date="2016-02-11T10:22: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GA. </w:t>
      </w:r>
      <w:commentRangeStart w:id="958"/>
      <w:r>
        <w:rPr>
          <w:rFonts w:ascii="Times New Roman" w:eastAsia="SimSun" w:hAnsi="Times New Roman" w:cs="Times New Roman"/>
          <w:sz w:val="21"/>
          <w:szCs w:val="24"/>
        </w:rPr>
        <w:t xml:space="preserve">In the process of </w:t>
      </w:r>
      <w:ins w:id="959" w:author="Editor" w:date="2016-02-11T10:22: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SA algorithm, </w:t>
      </w:r>
      <w:del w:id="960" w:author="Editor" w:date="2016-02-11T10:23:00Z">
        <w:r>
          <w:rPr>
            <w:rFonts w:ascii="Times New Roman" w:eastAsia="SimSun" w:hAnsi="Times New Roman" w:cs="Times New Roman"/>
            <w:sz w:val="21"/>
            <w:szCs w:val="24"/>
          </w:rPr>
          <w:delText xml:space="preserve">a </w:delText>
        </w:r>
      </w:del>
      <w:ins w:id="961" w:author="Editor" w:date="2016-02-11T10:23: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current solution is compared </w:t>
      </w:r>
      <w:del w:id="962" w:author="Editor" w:date="2016-02-11T10:23:00Z">
        <w:r>
          <w:rPr>
            <w:rFonts w:ascii="Times New Roman" w:eastAsia="SimSun" w:hAnsi="Times New Roman" w:cs="Times New Roman"/>
            <w:sz w:val="21"/>
            <w:szCs w:val="24"/>
          </w:rPr>
          <w:delText xml:space="preserve">to </w:delText>
        </w:r>
      </w:del>
      <w:ins w:id="963" w:author="Editor" w:date="2016-02-11T10:23:00Z">
        <w:r>
          <w:rPr>
            <w:rFonts w:ascii="Times New Roman" w:eastAsia="SimSun" w:hAnsi="Times New Roman" w:cs="Times New Roman"/>
            <w:sz w:val="21"/>
            <w:szCs w:val="24"/>
          </w:rPr>
          <w:t xml:space="preserve">a </w:t>
        </w:r>
      </w:ins>
      <w:r>
        <w:rPr>
          <w:rFonts w:ascii="Times New Roman" w:eastAsia="SimSun" w:hAnsi="Times New Roman" w:cs="Times New Roman"/>
          <w:sz w:val="21"/>
          <w:szCs w:val="24"/>
        </w:rPr>
        <w:t>the possible solution close to it</w:t>
      </w:r>
      <w:ins w:id="964" w:author="Editor" w:date="2016-02-11T10:23:00Z">
        <w:r>
          <w:rPr>
            <w:rFonts w:ascii="Times New Roman" w:eastAsia="SimSun" w:hAnsi="Times New Roman" w:cs="Times New Roman"/>
            <w:sz w:val="21"/>
            <w:szCs w:val="24"/>
          </w:rPr>
          <w:t>,</w:t>
        </w:r>
      </w:ins>
      <w:r>
        <w:rPr>
          <w:rFonts w:ascii="Times New Roman" w:eastAsia="SimSun" w:hAnsi="Times New Roman" w:cs="Times New Roman"/>
          <w:sz w:val="21"/>
          <w:szCs w:val="24"/>
        </w:rPr>
        <w:t xml:space="preserve"> and </w:t>
      </w:r>
      <w:ins w:id="965" w:author="Editor" w:date="2016-02-11T10:23:00Z">
        <w:r>
          <w:rPr>
            <w:rFonts w:ascii="Times New Roman" w:eastAsia="SimSun" w:hAnsi="Times New Roman" w:cs="Times New Roman"/>
            <w:sz w:val="21"/>
            <w:szCs w:val="24"/>
          </w:rPr>
          <w:t xml:space="preserve">if </w:t>
        </w:r>
      </w:ins>
      <w:r>
        <w:rPr>
          <w:rFonts w:ascii="Times New Roman" w:eastAsia="SimSun" w:hAnsi="Times New Roman" w:cs="Times New Roman"/>
          <w:sz w:val="21"/>
          <w:szCs w:val="24"/>
        </w:rPr>
        <w:t xml:space="preserve">is accepted by the probabilities of </w:t>
      </w:r>
      <w:ins w:id="966" w:author="Editor" w:date="2016-02-11T10:23: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Metropolis criterion, an exponential function is taken as the temperature cooling schedule of operation steps </w:t>
      </w:r>
      <w:r>
        <w:rPr>
          <w:rFonts w:ascii="Times New Roman" w:eastAsia="SimSun" w:hAnsi="Times New Roman" w:cs="Times New Roman"/>
          <w:i/>
          <w:sz w:val="21"/>
          <w:szCs w:val="24"/>
        </w:rPr>
        <w:t>n</w:t>
      </w:r>
      <w:r>
        <w:rPr>
          <w:rFonts w:ascii="Times New Roman" w:eastAsia="SimSun" w:hAnsi="Times New Roman" w:cs="Times New Roman"/>
          <w:sz w:val="21"/>
          <w:szCs w:val="24"/>
        </w:rPr>
        <w:t xml:space="preserve"> of </w:t>
      </w:r>
      <w:ins w:id="967" w:author="Editor" w:date="2016-02-11T10:25: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SA algorithm (</w:t>
      </w:r>
      <w:r>
        <w:rPr>
          <w:rFonts w:ascii="Times New Roman" w:eastAsia="SimSun" w:hAnsi="Times New Roman" w:cs="Times New Roman"/>
          <w:i/>
          <w:sz w:val="21"/>
          <w:szCs w:val="24"/>
        </w:rPr>
        <w:t>T</w:t>
      </w:r>
      <w:r>
        <w:rPr>
          <w:rFonts w:ascii="Times New Roman" w:eastAsia="SimSun" w:hAnsi="Times New Roman" w:cs="Times New Roman"/>
          <w:i/>
          <w:sz w:val="21"/>
          <w:szCs w:val="24"/>
          <w:vertAlign w:val="subscript"/>
        </w:rPr>
        <w:t>n</w:t>
      </w:r>
      <w:r>
        <w:rPr>
          <w:rFonts w:ascii="Times New Roman" w:eastAsia="SimSun" w:hAnsi="Times New Roman" w:cs="Times New Roman"/>
          <w:sz w:val="21"/>
          <w:szCs w:val="24"/>
        </w:rPr>
        <w:t>=</w:t>
      </w:r>
      <w:r>
        <w:rPr>
          <w:rFonts w:ascii="Times New Roman" w:eastAsia="SimSun" w:hAnsi="Times New Roman" w:cs="Times New Roman"/>
          <w:i/>
          <w:sz w:val="21"/>
          <w:szCs w:val="24"/>
        </w:rPr>
        <w:t>λ</w:t>
      </w:r>
      <w:r>
        <w:rPr>
          <w:rFonts w:ascii="Times New Roman" w:eastAsia="SimSun" w:hAnsi="Times New Roman" w:cs="Times New Roman"/>
          <w:i/>
          <w:sz w:val="21"/>
          <w:szCs w:val="24"/>
          <w:vertAlign w:val="superscript"/>
        </w:rPr>
        <w:t xml:space="preserve">n </w:t>
      </w:r>
      <w:r>
        <w:rPr>
          <w:rFonts w:ascii="Times New Roman" w:eastAsia="SimSun" w:hAnsi="Times New Roman" w:cs="Times New Roman"/>
          <w:sz w:val="21"/>
          <w:szCs w:val="24"/>
        </w:rPr>
        <w:t>*</w:t>
      </w:r>
      <w:r>
        <w:rPr>
          <w:rFonts w:ascii="Times New Roman" w:eastAsia="SimSun" w:hAnsi="Times New Roman" w:cs="Times New Roman"/>
          <w:i/>
          <w:sz w:val="21"/>
          <w:szCs w:val="24"/>
        </w:rPr>
        <w:t>T</w:t>
      </w:r>
      <w:r>
        <w:rPr>
          <w:rFonts w:ascii="Times New Roman" w:eastAsia="SimSun" w:hAnsi="Times New Roman" w:cs="Times New Roman"/>
          <w:i/>
          <w:sz w:val="21"/>
          <w:szCs w:val="24"/>
          <w:vertAlign w:val="subscript"/>
        </w:rPr>
        <w:t>n</w:t>
      </w:r>
      <w:r>
        <w:rPr>
          <w:rFonts w:ascii="Times New Roman" w:eastAsia="SimSun" w:hAnsi="Times New Roman" w:cs="Times New Roman"/>
          <w:sz w:val="21"/>
          <w:szCs w:val="24"/>
          <w:vertAlign w:val="subscript"/>
        </w:rPr>
        <w:t>-1</w:t>
      </w:r>
      <w:r>
        <w:rPr>
          <w:rFonts w:ascii="Times New Roman" w:eastAsia="SimSun" w:hAnsi="Times New Roman" w:cs="Times New Roman"/>
          <w:sz w:val="21"/>
          <w:szCs w:val="24"/>
        </w:rPr>
        <w:t>, 0&lt;</w:t>
      </w:r>
      <w:r>
        <w:rPr>
          <w:rFonts w:ascii="Times New Roman" w:eastAsia="SimSun" w:hAnsi="Times New Roman" w:cs="Times New Roman"/>
          <w:i/>
          <w:sz w:val="21"/>
          <w:szCs w:val="24"/>
        </w:rPr>
        <w:t>λ</w:t>
      </w:r>
      <w:r>
        <w:rPr>
          <w:rFonts w:ascii="Times New Roman" w:eastAsia="SimSun" w:hAnsi="Times New Roman" w:cs="Times New Roman"/>
          <w:sz w:val="21"/>
          <w:szCs w:val="24"/>
        </w:rPr>
        <w:t xml:space="preserve">&lt;1). </w:t>
      </w:r>
      <w:commentRangeEnd w:id="958"/>
      <w:r>
        <w:rPr>
          <w:rStyle w:val="CommentReference"/>
        </w:rPr>
        <w:commentReference w:id="958"/>
      </w:r>
      <w:ins w:id="968" w:author="Editor" w:date="2016-02-11T10:25:00Z">
        <w:r>
          <w:rPr>
            <w:rFonts w:ascii="Times New Roman" w:eastAsia="SimSun" w:hAnsi="Times New Roman" w:cs="Times New Roman"/>
            <w:sz w:val="21"/>
            <w:szCs w:val="24"/>
          </w:rPr>
          <w:t xml:space="preserve">The </w:t>
        </w:r>
      </w:ins>
      <w:del w:id="969" w:author="Editor" w:date="2016-02-11T10:25:00Z">
        <w:r>
          <w:rPr>
            <w:rFonts w:ascii="Times New Roman" w:eastAsia="SimSun" w:hAnsi="Times New Roman" w:cs="Times New Roman"/>
            <w:sz w:val="21"/>
            <w:szCs w:val="24"/>
          </w:rPr>
          <w:delText>M</w:delText>
        </w:r>
      </w:del>
      <w:ins w:id="970" w:author="Editor" w:date="2016-02-11T10:25:00Z">
        <w:r>
          <w:rPr>
            <w:rFonts w:ascii="Times New Roman" w:eastAsia="SimSun" w:hAnsi="Times New Roman" w:cs="Times New Roman"/>
            <w:sz w:val="21"/>
            <w:szCs w:val="24"/>
          </w:rPr>
          <w:t>m</w:t>
        </w:r>
      </w:ins>
      <w:r>
        <w:rPr>
          <w:rFonts w:ascii="Times New Roman" w:eastAsia="SimSun" w:hAnsi="Times New Roman" w:cs="Times New Roman"/>
          <w:sz w:val="21"/>
          <w:szCs w:val="24"/>
        </w:rPr>
        <w:t>aximum generations of GA evolution are set to terminate the operation</w:t>
      </w:r>
      <w:del w:id="971" w:author="Editor" w:date="2016-02-11T10:25:00Z">
        <w:r>
          <w:rPr>
            <w:rFonts w:ascii="Times New Roman" w:eastAsia="SimSun" w:hAnsi="Times New Roman" w:cs="Times New Roman"/>
            <w:sz w:val="21"/>
            <w:szCs w:val="24"/>
          </w:rPr>
          <w:delText>s</w:delText>
        </w:r>
      </w:del>
      <w:r>
        <w:rPr>
          <w:rFonts w:ascii="Times New Roman" w:eastAsia="SimSun" w:hAnsi="Times New Roman" w:cs="Times New Roman"/>
          <w:sz w:val="21"/>
          <w:szCs w:val="24"/>
        </w:rPr>
        <w:t xml:space="preserve"> of </w:t>
      </w:r>
      <w:ins w:id="972" w:author="Editor" w:date="2016-02-11T10:25: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SAGA.</w:t>
      </w:r>
    </w:p>
    <w:bookmarkEnd w:id="942"/>
    <w:bookmarkEnd w:id="943"/>
    <w:p>
      <w:pPr>
        <w:pStyle w:val="Heading1"/>
        <w:rPr>
          <w:b w:val="0"/>
        </w:rPr>
      </w:pPr>
      <w:r>
        <w:t>5 Case study</w:t>
      </w:r>
    </w:p>
    <w:p>
      <w:pPr>
        <w:rPr>
          <w:rFonts w:ascii="Times New Roman" w:hAnsi="Times New Roman" w:cs="Times New Roman"/>
          <w:sz w:val="21"/>
          <w:szCs w:val="21"/>
        </w:rPr>
      </w:pPr>
      <w:bookmarkStart w:id="973" w:name="OLE_LINK228"/>
      <w:bookmarkStart w:id="974" w:name="OLE_LINK229"/>
      <w:r>
        <w:rPr>
          <w:rFonts w:ascii="Times New Roman" w:hAnsi="Times New Roman" w:cs="Times New Roman"/>
          <w:sz w:val="21"/>
          <w:szCs w:val="21"/>
        </w:rPr>
        <w:t>In this section, planning pipelines of the WDS network in Zhangzhou city are taken as an application of the seismic performance-based design model. According to the seismic ground motion parameter zonation map of China</w:t>
      </w:r>
      <w:r>
        <w:rPr>
          <w:rFonts w:ascii="Times New Roman" w:hAnsi="Times New Roman" w:cs="Times New Roman"/>
          <w:color w:val="000000" w:themeColor="text1"/>
          <w:sz w:val="21"/>
          <w:szCs w:val="21"/>
        </w:rPr>
        <w:t xml:space="preserve"> (CEA, </w:t>
      </w:r>
      <w:r>
        <w:rPr>
          <w:rFonts w:ascii="Times New Roman" w:hAnsi="Times New Roman" w:cs="Times New Roman"/>
          <w:color w:val="0000FF"/>
          <w:sz w:val="21"/>
          <w:szCs w:val="21"/>
        </w:rPr>
        <w:t>2015</w:t>
      </w:r>
      <w:r>
        <w:rPr>
          <w:rFonts w:ascii="Times New Roman" w:hAnsi="Times New Roman" w:cs="Times New Roman"/>
          <w:color w:val="000000" w:themeColor="text1"/>
          <w:sz w:val="21"/>
          <w:szCs w:val="21"/>
        </w:rPr>
        <w:t>),</w:t>
      </w:r>
      <w:r>
        <w:rPr>
          <w:rFonts w:ascii="Times New Roman" w:hAnsi="Times New Roman" w:cs="Times New Roman"/>
          <w:sz w:val="21"/>
          <w:szCs w:val="21"/>
        </w:rPr>
        <w:t xml:space="preserve"> Zhangzhou is located </w:t>
      </w:r>
      <w:ins w:id="975" w:author="Editor" w:date="2016-02-11T10:26:00Z">
        <w:r>
          <w:rPr>
            <w:rFonts w:ascii="Times New Roman" w:hAnsi="Times New Roman" w:cs="Times New Roman"/>
            <w:sz w:val="21"/>
            <w:szCs w:val="21"/>
          </w:rPr>
          <w:t>in</w:t>
        </w:r>
      </w:ins>
      <w:del w:id="976" w:author="Editor" w:date="2016-02-11T10:26:00Z">
        <w:r>
          <w:rPr>
            <w:rFonts w:ascii="Times New Roman" w:hAnsi="Times New Roman" w:cs="Times New Roman"/>
            <w:sz w:val="21"/>
            <w:szCs w:val="21"/>
          </w:rPr>
          <w:delText>at</w:delText>
        </w:r>
      </w:del>
      <w:r>
        <w:rPr>
          <w:rFonts w:ascii="Times New Roman" w:hAnsi="Times New Roman" w:cs="Times New Roman"/>
          <w:sz w:val="21"/>
          <w:szCs w:val="21"/>
        </w:rPr>
        <w:t xml:space="preserve"> the southeast coastal seismic region, with </w:t>
      </w:r>
      <w:ins w:id="977" w:author="Editor" w:date="2016-02-11T10:26:00Z">
        <w:r>
          <w:rPr>
            <w:rFonts w:ascii="Times New Roman" w:hAnsi="Times New Roman" w:cs="Times New Roman"/>
            <w:sz w:val="21"/>
            <w:szCs w:val="21"/>
          </w:rPr>
          <w:t xml:space="preserve">a </w:t>
        </w:r>
      </w:ins>
      <w:r>
        <w:rPr>
          <w:rFonts w:ascii="Times New Roman" w:hAnsi="Times New Roman" w:cs="Times New Roman"/>
          <w:sz w:val="21"/>
          <w:szCs w:val="21"/>
        </w:rPr>
        <w:t>high frequency and intensity of earthquakes. Both existing and plann</w:t>
      </w:r>
      <w:ins w:id="978" w:author="Editor" w:date="2016-02-11T10:27:00Z">
        <w:r>
          <w:rPr>
            <w:rFonts w:ascii="Times New Roman" w:hAnsi="Times New Roman" w:cs="Times New Roman"/>
            <w:sz w:val="21"/>
            <w:szCs w:val="21"/>
          </w:rPr>
          <w:t>ed</w:t>
        </w:r>
      </w:ins>
      <w:del w:id="979" w:author="Editor" w:date="2016-02-11T10:27:00Z">
        <w:r>
          <w:rPr>
            <w:rFonts w:ascii="Times New Roman" w:hAnsi="Times New Roman" w:cs="Times New Roman"/>
            <w:sz w:val="21"/>
            <w:szCs w:val="21"/>
          </w:rPr>
          <w:delText>ing</w:delText>
        </w:r>
      </w:del>
      <w:r>
        <w:rPr>
          <w:rFonts w:ascii="Times New Roman" w:hAnsi="Times New Roman" w:cs="Times New Roman"/>
          <w:sz w:val="21"/>
          <w:szCs w:val="21"/>
        </w:rPr>
        <w:t xml:space="preserve"> trunk pipelines of </w:t>
      </w:r>
      <w:ins w:id="980" w:author="Editor" w:date="2016-02-11T10:27:00Z">
        <w:r>
          <w:rPr>
            <w:rFonts w:ascii="Times New Roman" w:hAnsi="Times New Roman" w:cs="Times New Roman"/>
            <w:sz w:val="21"/>
            <w:szCs w:val="21"/>
          </w:rPr>
          <w:t xml:space="preserve">the </w:t>
        </w:r>
      </w:ins>
      <w:r>
        <w:rPr>
          <w:rFonts w:ascii="Times New Roman" w:hAnsi="Times New Roman" w:cs="Times New Roman"/>
          <w:sz w:val="21"/>
          <w:szCs w:val="21"/>
        </w:rPr>
        <w:t xml:space="preserve">WDS network in downtown </w:t>
      </w:r>
      <w:del w:id="981" w:author="Editor" w:date="2016-02-11T10:27:00Z">
        <w:r>
          <w:rPr>
            <w:rFonts w:ascii="Times New Roman" w:hAnsi="Times New Roman" w:cs="Times New Roman"/>
            <w:sz w:val="21"/>
            <w:szCs w:val="21"/>
          </w:rPr>
          <w:delText xml:space="preserve">of </w:delText>
        </w:r>
      </w:del>
      <w:r>
        <w:rPr>
          <w:rFonts w:ascii="Times New Roman" w:hAnsi="Times New Roman" w:cs="Times New Roman"/>
          <w:sz w:val="21"/>
          <w:szCs w:val="21"/>
        </w:rPr>
        <w:t xml:space="preserve">Zhangzhou are shown in Fig. </w:t>
      </w:r>
      <w:r>
        <w:rPr>
          <w:rFonts w:ascii="Times New Roman" w:hAnsi="Times New Roman" w:cs="Times New Roman"/>
          <w:color w:val="0000FF"/>
          <w:sz w:val="21"/>
          <w:szCs w:val="21"/>
        </w:rPr>
        <w:t>10</w:t>
      </w:r>
      <w:r>
        <w:rPr>
          <w:rFonts w:ascii="Times New Roman" w:hAnsi="Times New Roman" w:cs="Times New Roman"/>
          <w:sz w:val="21"/>
          <w:szCs w:val="21"/>
        </w:rPr>
        <w:t xml:space="preserve">. The WDS network consists of four water treatment plants (R-1~R-4), 136 user nodes and 242 pipelines. R-1 and R-2 are existing water treatment plants, </w:t>
      </w:r>
      <w:ins w:id="982" w:author="Editor" w:date="2016-02-11T10:27:00Z">
        <w:r>
          <w:rPr>
            <w:rFonts w:ascii="Times New Roman" w:hAnsi="Times New Roman" w:cs="Times New Roman"/>
            <w:sz w:val="21"/>
            <w:szCs w:val="21"/>
          </w:rPr>
          <w:t xml:space="preserve">and </w:t>
        </w:r>
      </w:ins>
      <w:r>
        <w:rPr>
          <w:rFonts w:ascii="Times New Roman" w:hAnsi="Times New Roman" w:cs="Times New Roman"/>
          <w:sz w:val="21"/>
          <w:szCs w:val="21"/>
        </w:rPr>
        <w:t xml:space="preserve">R-3 and R-4 are </w:t>
      </w:r>
      <w:ins w:id="983" w:author="Editor" w:date="2016-02-11T10:27:00Z">
        <w:r>
          <w:rPr>
            <w:rFonts w:ascii="Times New Roman" w:hAnsi="Times New Roman" w:cs="Times New Roman"/>
            <w:sz w:val="21"/>
            <w:szCs w:val="21"/>
          </w:rPr>
          <w:t xml:space="preserve">those </w:t>
        </w:r>
      </w:ins>
      <w:r>
        <w:rPr>
          <w:rFonts w:ascii="Times New Roman" w:hAnsi="Times New Roman" w:cs="Times New Roman"/>
          <w:sz w:val="21"/>
          <w:szCs w:val="21"/>
        </w:rPr>
        <w:t>plann</w:t>
      </w:r>
      <w:ins w:id="984" w:author="Editor" w:date="2016-02-11T10:27:00Z">
        <w:r>
          <w:rPr>
            <w:rFonts w:ascii="Times New Roman" w:hAnsi="Times New Roman" w:cs="Times New Roman"/>
            <w:sz w:val="21"/>
            <w:szCs w:val="21"/>
          </w:rPr>
          <w:t>ed</w:t>
        </w:r>
      </w:ins>
      <w:del w:id="985" w:author="Editor" w:date="2016-02-11T10:27:00Z">
        <w:r>
          <w:rPr>
            <w:rFonts w:ascii="Times New Roman" w:hAnsi="Times New Roman" w:cs="Times New Roman"/>
            <w:sz w:val="21"/>
            <w:szCs w:val="21"/>
          </w:rPr>
          <w:delText>ing</w:delText>
        </w:r>
      </w:del>
      <w:r>
        <w:rPr>
          <w:rFonts w:ascii="Times New Roman" w:hAnsi="Times New Roman" w:cs="Times New Roman"/>
          <w:sz w:val="21"/>
          <w:szCs w:val="21"/>
        </w:rPr>
        <w:t xml:space="preserve"> to </w:t>
      </w:r>
      <w:ins w:id="986" w:author="Editor" w:date="2016-02-11T10:27:00Z">
        <w:r>
          <w:rPr>
            <w:rFonts w:ascii="Times New Roman" w:hAnsi="Times New Roman" w:cs="Times New Roman"/>
            <w:sz w:val="21"/>
            <w:szCs w:val="21"/>
          </w:rPr>
          <w:t xml:space="preserve">be </w:t>
        </w:r>
      </w:ins>
      <w:r>
        <w:rPr>
          <w:rFonts w:ascii="Times New Roman" w:hAnsi="Times New Roman" w:cs="Times New Roman"/>
          <w:sz w:val="21"/>
          <w:szCs w:val="21"/>
        </w:rPr>
        <w:t>construct</w:t>
      </w:r>
      <w:ins w:id="987" w:author="Editor" w:date="2016-02-11T10:27:00Z">
        <w:r>
          <w:rPr>
            <w:rFonts w:ascii="Times New Roman" w:hAnsi="Times New Roman" w:cs="Times New Roman"/>
            <w:sz w:val="21"/>
            <w:szCs w:val="21"/>
          </w:rPr>
          <w:t>ed</w:t>
        </w:r>
      </w:ins>
      <w:r>
        <w:rPr>
          <w:rFonts w:ascii="Times New Roman" w:hAnsi="Times New Roman" w:cs="Times New Roman"/>
          <w:sz w:val="21"/>
          <w:szCs w:val="21"/>
        </w:rPr>
        <w:t>. Both existing and plann</w:t>
      </w:r>
      <w:ins w:id="988" w:author="Editor" w:date="2016-02-11T10:27:00Z">
        <w:r>
          <w:rPr>
            <w:rFonts w:ascii="Times New Roman" w:hAnsi="Times New Roman" w:cs="Times New Roman"/>
            <w:sz w:val="21"/>
            <w:szCs w:val="21"/>
          </w:rPr>
          <w:t>ed</w:t>
        </w:r>
      </w:ins>
      <w:del w:id="989" w:author="Editor" w:date="2016-02-11T10:27:00Z">
        <w:r>
          <w:rPr>
            <w:rFonts w:ascii="Times New Roman" w:hAnsi="Times New Roman" w:cs="Times New Roman"/>
            <w:sz w:val="21"/>
            <w:szCs w:val="21"/>
          </w:rPr>
          <w:delText>ing</w:delText>
        </w:r>
      </w:del>
      <w:r>
        <w:rPr>
          <w:rFonts w:ascii="Times New Roman" w:hAnsi="Times New Roman" w:cs="Times New Roman"/>
          <w:sz w:val="21"/>
          <w:szCs w:val="21"/>
        </w:rPr>
        <w:t xml:space="preserve"> water treatment plants are taken as determined source nodes in the WDS network. Pipeline numbers 1~130 (solid lines in Fig. </w:t>
      </w:r>
      <w:r>
        <w:rPr>
          <w:rFonts w:ascii="Times New Roman" w:hAnsi="Times New Roman" w:cs="Times New Roman"/>
          <w:color w:val="0000FF"/>
          <w:sz w:val="21"/>
          <w:szCs w:val="21"/>
        </w:rPr>
        <w:t>10</w:t>
      </w:r>
      <w:r>
        <w:rPr>
          <w:rFonts w:ascii="Times New Roman" w:hAnsi="Times New Roman" w:cs="Times New Roman"/>
          <w:sz w:val="21"/>
          <w:szCs w:val="21"/>
        </w:rPr>
        <w:t xml:space="preserve">) are existing pipelines, </w:t>
      </w:r>
      <w:ins w:id="990" w:author="Editor" w:date="2016-02-11T10:27:00Z">
        <w:r>
          <w:rPr>
            <w:rFonts w:ascii="Times New Roman" w:hAnsi="Times New Roman" w:cs="Times New Roman"/>
            <w:sz w:val="21"/>
            <w:szCs w:val="21"/>
          </w:rPr>
          <w:t xml:space="preserve">and </w:t>
        </w:r>
      </w:ins>
      <w:r>
        <w:rPr>
          <w:rFonts w:ascii="Times New Roman" w:hAnsi="Times New Roman" w:cs="Times New Roman"/>
          <w:sz w:val="21"/>
          <w:szCs w:val="21"/>
        </w:rPr>
        <w:t xml:space="preserve">pipeline numbers 131~242 (dash lines with numbers) are </w:t>
      </w:r>
      <w:ins w:id="991" w:author="Editor" w:date="2016-02-11T10:27:00Z">
        <w:r>
          <w:rPr>
            <w:rFonts w:ascii="Times New Roman" w:hAnsi="Times New Roman" w:cs="Times New Roman"/>
            <w:sz w:val="21"/>
            <w:szCs w:val="21"/>
          </w:rPr>
          <w:t xml:space="preserve">a </w:t>
        </w:r>
      </w:ins>
      <w:r>
        <w:rPr>
          <w:rFonts w:ascii="Times New Roman" w:hAnsi="Times New Roman" w:cs="Times New Roman"/>
          <w:sz w:val="21"/>
          <w:szCs w:val="21"/>
        </w:rPr>
        <w:t>possible layout of plann</w:t>
      </w:r>
      <w:ins w:id="992" w:author="Editor" w:date="2016-02-11T10:27:00Z">
        <w:r>
          <w:rPr>
            <w:rFonts w:ascii="Times New Roman" w:hAnsi="Times New Roman" w:cs="Times New Roman"/>
            <w:sz w:val="21"/>
            <w:szCs w:val="21"/>
          </w:rPr>
          <w:t>ed</w:t>
        </w:r>
      </w:ins>
      <w:del w:id="993" w:author="Editor" w:date="2016-02-11T10:27:00Z">
        <w:r>
          <w:rPr>
            <w:rFonts w:ascii="Times New Roman" w:hAnsi="Times New Roman" w:cs="Times New Roman"/>
            <w:sz w:val="21"/>
            <w:szCs w:val="21"/>
          </w:rPr>
          <w:delText>ing</w:delText>
        </w:r>
      </w:del>
      <w:r>
        <w:rPr>
          <w:rFonts w:ascii="Times New Roman" w:hAnsi="Times New Roman" w:cs="Times New Roman"/>
          <w:sz w:val="21"/>
          <w:szCs w:val="21"/>
        </w:rPr>
        <w:t xml:space="preserve"> pipelines. </w:t>
      </w:r>
      <w:del w:id="994" w:author="Editor" w:date="2016-02-11T10:27:00Z">
        <w:r>
          <w:rPr>
            <w:rFonts w:ascii="Times New Roman" w:hAnsi="Times New Roman" w:cs="Times New Roman"/>
            <w:sz w:val="21"/>
            <w:szCs w:val="21"/>
          </w:rPr>
          <w:delText>L</w:delText>
        </w:r>
      </w:del>
      <w:ins w:id="995" w:author="Editor" w:date="2016-02-11T10:27:00Z">
        <w:r>
          <w:rPr>
            <w:rFonts w:ascii="Times New Roman" w:hAnsi="Times New Roman" w:cs="Times New Roman"/>
            <w:sz w:val="21"/>
            <w:szCs w:val="21"/>
          </w:rPr>
          <w:t>The l</w:t>
        </w:r>
      </w:ins>
      <w:r>
        <w:rPr>
          <w:rFonts w:ascii="Times New Roman" w:hAnsi="Times New Roman" w:cs="Times New Roman"/>
          <w:sz w:val="21"/>
          <w:szCs w:val="21"/>
        </w:rPr>
        <w:t>ocations of plann</w:t>
      </w:r>
      <w:ins w:id="996" w:author="Editor" w:date="2016-02-11T10:27:00Z">
        <w:r>
          <w:rPr>
            <w:rFonts w:ascii="Times New Roman" w:hAnsi="Times New Roman" w:cs="Times New Roman"/>
            <w:sz w:val="21"/>
            <w:szCs w:val="21"/>
          </w:rPr>
          <w:t>ed</w:t>
        </w:r>
      </w:ins>
      <w:del w:id="997" w:author="Editor" w:date="2016-02-11T10:27:00Z">
        <w:r>
          <w:rPr>
            <w:rFonts w:ascii="Times New Roman" w:hAnsi="Times New Roman" w:cs="Times New Roman"/>
            <w:sz w:val="21"/>
            <w:szCs w:val="21"/>
          </w:rPr>
          <w:delText>ing</w:delText>
        </w:r>
      </w:del>
      <w:r>
        <w:rPr>
          <w:rFonts w:ascii="Times New Roman" w:hAnsi="Times New Roman" w:cs="Times New Roman"/>
          <w:sz w:val="21"/>
          <w:szCs w:val="21"/>
        </w:rPr>
        <w:t xml:space="preserve"> water treatment plants and the parameters of plann</w:t>
      </w:r>
      <w:ins w:id="998" w:author="Editor" w:date="2016-02-11T10:27:00Z">
        <w:r>
          <w:rPr>
            <w:rFonts w:ascii="Times New Roman" w:hAnsi="Times New Roman" w:cs="Times New Roman"/>
            <w:sz w:val="21"/>
            <w:szCs w:val="21"/>
          </w:rPr>
          <w:t>ed</w:t>
        </w:r>
      </w:ins>
      <w:del w:id="999" w:author="Editor" w:date="2016-02-11T10:27:00Z">
        <w:r>
          <w:rPr>
            <w:rFonts w:ascii="Times New Roman" w:hAnsi="Times New Roman" w:cs="Times New Roman"/>
            <w:sz w:val="21"/>
            <w:szCs w:val="21"/>
          </w:rPr>
          <w:delText>i</w:delText>
        </w:r>
      </w:del>
      <w:del w:id="1000" w:author="Editor" w:date="2016-02-11T10:28:00Z">
        <w:r>
          <w:rPr>
            <w:rFonts w:ascii="Times New Roman" w:hAnsi="Times New Roman" w:cs="Times New Roman"/>
            <w:sz w:val="21"/>
            <w:szCs w:val="21"/>
          </w:rPr>
          <w:delText>ng</w:delText>
        </w:r>
      </w:del>
      <w:r>
        <w:rPr>
          <w:rFonts w:ascii="Times New Roman" w:hAnsi="Times New Roman" w:cs="Times New Roman"/>
          <w:sz w:val="21"/>
          <w:szCs w:val="21"/>
        </w:rPr>
        <w:t xml:space="preserve"> pipelines are provided by the </w:t>
      </w:r>
      <w:bookmarkStart w:id="1001" w:name="OLE_LINK36"/>
      <w:bookmarkStart w:id="1002" w:name="OLE_LINK66"/>
      <w:r>
        <w:rPr>
          <w:rFonts w:ascii="Times New Roman" w:hAnsi="Times New Roman" w:cs="Times New Roman"/>
          <w:sz w:val="21"/>
          <w:szCs w:val="21"/>
        </w:rPr>
        <w:t>overall urban planning</w:t>
      </w:r>
      <w:bookmarkEnd w:id="1001"/>
      <w:bookmarkEnd w:id="1002"/>
      <w:r>
        <w:rPr>
          <w:rFonts w:ascii="Times New Roman" w:hAnsi="Times New Roman" w:cs="Times New Roman"/>
          <w:sz w:val="21"/>
          <w:szCs w:val="21"/>
        </w:rPr>
        <w:t xml:space="preserve"> and the </w:t>
      </w:r>
      <w:bookmarkStart w:id="1003" w:name="OLE_LINK27"/>
      <w:bookmarkStart w:id="1004" w:name="OLE_LINK35"/>
      <w:r>
        <w:rPr>
          <w:rFonts w:ascii="Times New Roman" w:hAnsi="Times New Roman" w:cs="Times New Roman"/>
          <w:sz w:val="21"/>
          <w:szCs w:val="21"/>
        </w:rPr>
        <w:t xml:space="preserve">WDS project planning </w:t>
      </w:r>
      <w:bookmarkEnd w:id="1003"/>
      <w:bookmarkEnd w:id="1004"/>
      <w:r>
        <w:rPr>
          <w:rFonts w:ascii="Times New Roman" w:hAnsi="Times New Roman" w:cs="Times New Roman"/>
          <w:sz w:val="21"/>
          <w:szCs w:val="21"/>
        </w:rPr>
        <w:t xml:space="preserve">of water works. Based on the existing network topology and </w:t>
      </w:r>
      <w:ins w:id="1005" w:author="Editor" w:date="2016-02-11T10:28:00Z">
        <w:r>
          <w:rPr>
            <w:rFonts w:ascii="Times New Roman" w:hAnsi="Times New Roman" w:cs="Times New Roman"/>
            <w:sz w:val="21"/>
            <w:szCs w:val="21"/>
          </w:rPr>
          <w:t xml:space="preserve">the </w:t>
        </w:r>
      </w:ins>
      <w:del w:id="1006" w:author="Editor" w:date="2016-02-11T10:28:00Z">
        <w:r>
          <w:rPr>
            <w:rFonts w:ascii="Times New Roman" w:hAnsi="Times New Roman" w:cs="Times New Roman"/>
            <w:sz w:val="21"/>
            <w:szCs w:val="21"/>
          </w:rPr>
          <w:delText xml:space="preserve">alternative </w:delText>
        </w:r>
      </w:del>
      <w:r>
        <w:rPr>
          <w:rFonts w:ascii="Times New Roman" w:hAnsi="Times New Roman" w:cs="Times New Roman"/>
          <w:sz w:val="21"/>
          <w:szCs w:val="21"/>
        </w:rPr>
        <w:t>layout of plann</w:t>
      </w:r>
      <w:ins w:id="1007" w:author="Editor" w:date="2016-02-11T10:28:00Z">
        <w:r>
          <w:rPr>
            <w:rFonts w:ascii="Times New Roman" w:hAnsi="Times New Roman" w:cs="Times New Roman"/>
            <w:sz w:val="21"/>
            <w:szCs w:val="21"/>
          </w:rPr>
          <w:t>ed</w:t>
        </w:r>
      </w:ins>
      <w:del w:id="1008" w:author="Editor" w:date="2016-02-11T10:28:00Z">
        <w:r>
          <w:rPr>
            <w:rFonts w:ascii="Times New Roman" w:hAnsi="Times New Roman" w:cs="Times New Roman"/>
            <w:sz w:val="21"/>
            <w:szCs w:val="21"/>
          </w:rPr>
          <w:delText>ing</w:delText>
        </w:r>
      </w:del>
      <w:r>
        <w:rPr>
          <w:rFonts w:ascii="Times New Roman" w:hAnsi="Times New Roman" w:cs="Times New Roman"/>
          <w:sz w:val="21"/>
          <w:szCs w:val="21"/>
        </w:rPr>
        <w:t xml:space="preserve"> pipelines, we employ the optimization model to determine the network topology and seismic resistance capacities of pipelines that fulfill the seismic performance requirements of </w:t>
      </w:r>
      <w:ins w:id="1009" w:author="Editor" w:date="2016-02-11T10:28:00Z">
        <w:r>
          <w:rPr>
            <w:rFonts w:ascii="Times New Roman" w:hAnsi="Times New Roman" w:cs="Times New Roman"/>
            <w:sz w:val="21"/>
            <w:szCs w:val="21"/>
          </w:rPr>
          <w:t xml:space="preserve">the </w:t>
        </w:r>
      </w:ins>
      <w:r>
        <w:rPr>
          <w:rFonts w:ascii="Times New Roman" w:hAnsi="Times New Roman" w:cs="Times New Roman"/>
          <w:sz w:val="21"/>
          <w:szCs w:val="21"/>
        </w:rPr>
        <w:t xml:space="preserve">user nodes. </w:t>
      </w:r>
      <w:bookmarkEnd w:id="973"/>
      <w:bookmarkEnd w:id="974"/>
    </w:p>
    <w:p>
      <w:pPr>
        <w:jc w:val="center"/>
        <w:rPr>
          <w:rFonts w:ascii="Times New Roman" w:hAnsi="Times New Roman" w:cs="Times New Roman"/>
          <w:sz w:val="21"/>
          <w:szCs w:val="21"/>
        </w:rPr>
      </w:pPr>
      <w:commentRangeStart w:id="1010"/>
      <w:r>
        <w:rPr>
          <w:lang w:eastAsia="en-US"/>
        </w:rPr>
        <w:drawing>
          <wp:inline distT="0" distB="0" distL="0" distR="0">
            <wp:extent cx="5693949" cy="26479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93949" cy="2647950"/>
                    </a:xfrm>
                    <a:prstGeom prst="rect">
                      <a:avLst/>
                    </a:prstGeom>
                  </pic:spPr>
                </pic:pic>
              </a:graphicData>
            </a:graphic>
          </wp:inline>
        </w:drawing>
      </w:r>
      <w:commentRangeEnd w:id="1010"/>
      <w:r>
        <w:rPr>
          <w:rStyle w:val="CommentReference"/>
        </w:rPr>
        <w:commentReference w:id="1010"/>
      </w:r>
    </w:p>
    <w:p>
      <w:pPr>
        <w:spacing w:afterLines="50" w:after="190"/>
        <w:jc w:val="center"/>
        <w:rPr>
          <w:rFonts w:ascii="Times New Roman" w:hAnsi="Times New Roman" w:cs="Times New Roman"/>
          <w:sz w:val="21"/>
          <w:szCs w:val="21"/>
        </w:rPr>
      </w:pPr>
      <w:r>
        <w:rPr>
          <w:rFonts w:ascii="Times New Roman" w:hAnsi="Times New Roman" w:cs="Times New Roman"/>
          <w:b/>
          <w:sz w:val="18"/>
          <w:szCs w:val="18"/>
        </w:rPr>
        <w:t>Fig. 10</w:t>
      </w:r>
      <w:r>
        <w:rPr>
          <w:rFonts w:ascii="Times New Roman" w:hAnsi="Times New Roman" w:cs="Times New Roman"/>
          <w:sz w:val="18"/>
          <w:szCs w:val="18"/>
        </w:rPr>
        <w:t xml:space="preserve"> WDS network topology of Zhangzhou city and comprehensive importance classification of user nodes</w:t>
      </w:r>
    </w:p>
    <w:p>
      <w:pPr>
        <w:pStyle w:val="Heading2"/>
        <w:rPr>
          <w:rFonts w:eastAsia="SimHei"/>
          <w:b w:val="0"/>
        </w:rPr>
      </w:pPr>
      <w:r>
        <w:rPr>
          <w:rFonts w:eastAsia="SimHei"/>
        </w:rPr>
        <w:lastRenderedPageBreak/>
        <w:t>5.1 Importance classification of user nodes</w:t>
      </w:r>
    </w:p>
    <w:p>
      <w:pPr>
        <w:ind w:firstLineChars="200" w:firstLine="420"/>
        <w:rPr>
          <w:rFonts w:ascii="Times New Roman" w:hAnsi="Times New Roman" w:cs="Times New Roman"/>
          <w:sz w:val="21"/>
          <w:szCs w:val="21"/>
        </w:rPr>
      </w:pPr>
      <w:ins w:id="1011" w:author="Editor" w:date="2016-02-11T10:29:00Z">
        <w:r>
          <w:rPr>
            <w:rFonts w:ascii="Times New Roman" w:hAnsi="Times New Roman" w:cs="Times New Roman"/>
            <w:sz w:val="21"/>
            <w:szCs w:val="21"/>
          </w:rPr>
          <w:t xml:space="preserve">The </w:t>
        </w:r>
      </w:ins>
      <w:del w:id="1012" w:author="Editor" w:date="2016-02-11T10:29:00Z">
        <w:r>
          <w:rPr>
            <w:rFonts w:ascii="Times New Roman" w:hAnsi="Times New Roman" w:cs="Times New Roman"/>
            <w:sz w:val="21"/>
            <w:szCs w:val="21"/>
          </w:rPr>
          <w:delText>W</w:delText>
        </w:r>
      </w:del>
      <w:ins w:id="1013" w:author="Editor" w:date="2016-02-11T10:29:00Z">
        <w:r>
          <w:rPr>
            <w:rFonts w:ascii="Times New Roman" w:hAnsi="Times New Roman" w:cs="Times New Roman"/>
            <w:sz w:val="21"/>
            <w:szCs w:val="21"/>
          </w:rPr>
          <w:t>w</w:t>
        </w:r>
      </w:ins>
      <w:r>
        <w:rPr>
          <w:rFonts w:ascii="Times New Roman" w:hAnsi="Times New Roman" w:cs="Times New Roman"/>
          <w:sz w:val="21"/>
          <w:szCs w:val="21"/>
        </w:rPr>
        <w:t xml:space="preserve">ater demands for </w:t>
      </w:r>
      <w:ins w:id="1014" w:author="Editor" w:date="2016-02-11T10:29:00Z">
        <w:r>
          <w:rPr>
            <w:rFonts w:ascii="Times New Roman" w:hAnsi="Times New Roman" w:cs="Times New Roman"/>
            <w:sz w:val="21"/>
            <w:szCs w:val="21"/>
          </w:rPr>
          <w:t xml:space="preserve">the </w:t>
        </w:r>
      </w:ins>
      <w:r>
        <w:rPr>
          <w:rFonts w:ascii="Times New Roman" w:hAnsi="Times New Roman" w:cs="Times New Roman"/>
          <w:sz w:val="21"/>
          <w:szCs w:val="21"/>
        </w:rPr>
        <w:t xml:space="preserve">daily operation </w:t>
      </w:r>
      <w:del w:id="1015" w:author="Editor" w:date="2016-02-11T10:29:00Z">
        <w:r>
          <w:rPr>
            <w:rFonts w:ascii="Times New Roman" w:hAnsi="Times New Roman" w:cs="Times New Roman"/>
            <w:sz w:val="21"/>
            <w:szCs w:val="21"/>
          </w:rPr>
          <w:delText xml:space="preserve">function </w:delText>
        </w:r>
      </w:del>
      <w:r>
        <w:rPr>
          <w:rFonts w:ascii="Times New Roman" w:hAnsi="Times New Roman" w:cs="Times New Roman"/>
          <w:sz w:val="21"/>
          <w:szCs w:val="21"/>
        </w:rPr>
        <w:t>of user nodes were calculated according to the land type method in section 2. Land types in the service area of the pipeline network</w:t>
      </w:r>
      <w:ins w:id="1016" w:author="Editor" w:date="2016-02-11T10:29:00Z">
        <w:r>
          <w:rPr>
            <w:rFonts w:ascii="Times New Roman" w:hAnsi="Times New Roman" w:cs="Times New Roman"/>
            <w:sz w:val="21"/>
            <w:szCs w:val="21"/>
          </w:rPr>
          <w:t>,</w:t>
        </w:r>
      </w:ins>
      <w:r>
        <w:rPr>
          <w:rFonts w:ascii="Times New Roman" w:hAnsi="Times New Roman" w:cs="Times New Roman"/>
          <w:sz w:val="21"/>
          <w:szCs w:val="21"/>
        </w:rPr>
        <w:t xml:space="preserve"> provided by the </w:t>
      </w:r>
      <w:r>
        <w:rPr>
          <w:rFonts w:ascii="Times New Roman" w:hAnsi="Times New Roman" w:cs="Times New Roman"/>
          <w:kern w:val="0"/>
          <w:sz w:val="21"/>
          <w:szCs w:val="21"/>
        </w:rPr>
        <w:t>overall urban planning</w:t>
      </w:r>
      <w:r>
        <w:rPr>
          <w:rFonts w:ascii="Times New Roman" w:hAnsi="Times New Roman" w:cs="Times New Roman"/>
          <w:sz w:val="21"/>
          <w:szCs w:val="21"/>
        </w:rPr>
        <w:t xml:space="preserve">, are shown in Fig. </w:t>
      </w:r>
      <w:r>
        <w:rPr>
          <w:rFonts w:ascii="Times New Roman" w:hAnsi="Times New Roman" w:cs="Times New Roman"/>
          <w:color w:val="0000FF"/>
          <w:sz w:val="21"/>
          <w:szCs w:val="21"/>
        </w:rPr>
        <w:t>11</w:t>
      </w:r>
      <w:r>
        <w:rPr>
          <w:rFonts w:ascii="Times New Roman" w:hAnsi="Times New Roman" w:cs="Times New Roman"/>
          <w:sz w:val="21"/>
          <w:szCs w:val="21"/>
        </w:rPr>
        <w:t xml:space="preserve">. </w:t>
      </w:r>
      <w:del w:id="1017" w:author="Editor" w:date="2016-02-11T10:29:00Z">
        <w:r>
          <w:rPr>
            <w:rFonts w:ascii="Times New Roman" w:hAnsi="Times New Roman" w:cs="Times New Roman"/>
            <w:sz w:val="21"/>
            <w:szCs w:val="21"/>
          </w:rPr>
          <w:delText>S</w:delText>
        </w:r>
      </w:del>
      <w:ins w:id="1018" w:author="Editor" w:date="2016-02-11T10:29:00Z">
        <w:r>
          <w:rPr>
            <w:rFonts w:ascii="Times New Roman" w:hAnsi="Times New Roman" w:cs="Times New Roman"/>
            <w:sz w:val="21"/>
            <w:szCs w:val="21"/>
          </w:rPr>
          <w:t>The s</w:t>
        </w:r>
      </w:ins>
      <w:r>
        <w:rPr>
          <w:rFonts w:ascii="Times New Roman" w:hAnsi="Times New Roman" w:cs="Times New Roman"/>
          <w:sz w:val="21"/>
          <w:szCs w:val="21"/>
        </w:rPr>
        <w:t xml:space="preserve">ervice areas of </w:t>
      </w:r>
      <w:ins w:id="1019" w:author="Editor" w:date="2016-02-11T10:29:00Z">
        <w:r>
          <w:rPr>
            <w:rFonts w:ascii="Times New Roman" w:hAnsi="Times New Roman" w:cs="Times New Roman"/>
            <w:sz w:val="21"/>
            <w:szCs w:val="21"/>
          </w:rPr>
          <w:t xml:space="preserve">the </w:t>
        </w:r>
      </w:ins>
      <w:r>
        <w:rPr>
          <w:rFonts w:ascii="Times New Roman" w:hAnsi="Times New Roman" w:cs="Times New Roman"/>
          <w:sz w:val="21"/>
          <w:szCs w:val="21"/>
        </w:rPr>
        <w:t xml:space="preserve">user nodes divided by </w:t>
      </w:r>
      <w:del w:id="1020" w:author="Editor" w:date="2016-02-11T10:29:00Z">
        <w:r>
          <w:rPr>
            <w:rFonts w:ascii="Times New Roman" w:hAnsi="Times New Roman" w:cs="Times New Roman"/>
            <w:bCs/>
            <w:kern w:val="0"/>
            <w:sz w:val="21"/>
            <w:szCs w:val="21"/>
          </w:rPr>
          <w:delText>t</w:delText>
        </w:r>
      </w:del>
      <w:ins w:id="1021" w:author="Editor" w:date="2016-02-11T10:29:00Z">
        <w:r>
          <w:rPr>
            <w:rFonts w:ascii="Times New Roman" w:hAnsi="Times New Roman" w:cs="Times New Roman"/>
            <w:bCs/>
            <w:kern w:val="0"/>
            <w:sz w:val="21"/>
            <w:szCs w:val="21"/>
          </w:rPr>
          <w:t>T</w:t>
        </w:r>
      </w:ins>
      <w:r>
        <w:rPr>
          <w:rFonts w:ascii="Times New Roman" w:hAnsi="Times New Roman" w:cs="Times New Roman"/>
          <w:bCs/>
          <w:kern w:val="0"/>
          <w:sz w:val="21"/>
          <w:szCs w:val="21"/>
        </w:rPr>
        <w:t xml:space="preserve">hiessen polygons are also presented in Fig. </w:t>
      </w:r>
      <w:r>
        <w:rPr>
          <w:rFonts w:ascii="Times New Roman" w:hAnsi="Times New Roman" w:cs="Times New Roman"/>
          <w:bCs/>
          <w:color w:val="0000FF"/>
          <w:kern w:val="0"/>
          <w:sz w:val="21"/>
          <w:szCs w:val="21"/>
        </w:rPr>
        <w:t>11</w:t>
      </w:r>
      <w:r>
        <w:rPr>
          <w:rFonts w:ascii="Times New Roman" w:hAnsi="Times New Roman" w:cs="Times New Roman"/>
          <w:bCs/>
          <w:kern w:val="0"/>
          <w:sz w:val="21"/>
          <w:szCs w:val="21"/>
        </w:rPr>
        <w:t>. Plann</w:t>
      </w:r>
      <w:ins w:id="1022" w:author="Editor" w:date="2016-02-11T10:30:00Z">
        <w:r>
          <w:rPr>
            <w:rFonts w:ascii="Times New Roman" w:hAnsi="Times New Roman" w:cs="Times New Roman"/>
            <w:bCs/>
            <w:kern w:val="0"/>
            <w:sz w:val="21"/>
            <w:szCs w:val="21"/>
          </w:rPr>
          <w:t>ed</w:t>
        </w:r>
      </w:ins>
      <w:del w:id="1023" w:author="Editor" w:date="2016-02-11T10:30:00Z">
        <w:r>
          <w:rPr>
            <w:rFonts w:ascii="Times New Roman" w:hAnsi="Times New Roman" w:cs="Times New Roman"/>
            <w:bCs/>
            <w:kern w:val="0"/>
            <w:sz w:val="21"/>
            <w:szCs w:val="21"/>
          </w:rPr>
          <w:delText>ing</w:delText>
        </w:r>
      </w:del>
      <w:r>
        <w:rPr>
          <w:rFonts w:ascii="Times New Roman" w:hAnsi="Times New Roman" w:cs="Times New Roman"/>
          <w:bCs/>
          <w:kern w:val="0"/>
          <w:sz w:val="21"/>
          <w:szCs w:val="21"/>
        </w:rPr>
        <w:t xml:space="preserve"> water treatment plants R-3 and R-4 are located outside the service area of the WDS network, </w:t>
      </w:r>
      <w:del w:id="1024" w:author="Editor" w:date="2016-02-11T10:30:00Z">
        <w:r>
          <w:rPr>
            <w:rFonts w:ascii="Times New Roman" w:hAnsi="Times New Roman" w:cs="Times New Roman"/>
            <w:bCs/>
            <w:kern w:val="0"/>
            <w:sz w:val="21"/>
            <w:szCs w:val="21"/>
          </w:rPr>
          <w:delText xml:space="preserve">and </w:delText>
        </w:r>
      </w:del>
      <w:ins w:id="1025" w:author="Editor" w:date="2016-02-11T10:30:00Z">
        <w:r>
          <w:rPr>
            <w:rFonts w:ascii="Times New Roman" w:hAnsi="Times New Roman" w:cs="Times New Roman"/>
            <w:bCs/>
            <w:kern w:val="0"/>
            <w:sz w:val="21"/>
            <w:szCs w:val="21"/>
          </w:rPr>
          <w:t xml:space="preserve">so </w:t>
        </w:r>
      </w:ins>
      <w:r>
        <w:rPr>
          <w:rFonts w:ascii="Times New Roman" w:hAnsi="Times New Roman" w:cs="Times New Roman"/>
          <w:bCs/>
          <w:kern w:val="0"/>
          <w:sz w:val="21"/>
          <w:szCs w:val="21"/>
        </w:rPr>
        <w:t xml:space="preserve">are not included in Fig. </w:t>
      </w:r>
      <w:r>
        <w:rPr>
          <w:rFonts w:ascii="Times New Roman" w:hAnsi="Times New Roman" w:cs="Times New Roman"/>
          <w:bCs/>
          <w:color w:val="0000FF"/>
          <w:kern w:val="0"/>
          <w:sz w:val="21"/>
          <w:szCs w:val="21"/>
        </w:rPr>
        <w:t>11</w:t>
      </w:r>
      <w:r>
        <w:rPr>
          <w:rFonts w:ascii="Times New Roman" w:hAnsi="Times New Roman" w:cs="Times New Roman"/>
          <w:bCs/>
          <w:kern w:val="0"/>
          <w:sz w:val="21"/>
          <w:szCs w:val="21"/>
        </w:rPr>
        <w:t xml:space="preserve">. </w:t>
      </w:r>
      <w:del w:id="1026" w:author="Editor" w:date="2016-02-11T10:30:00Z">
        <w:r>
          <w:rPr>
            <w:rFonts w:ascii="Times New Roman" w:hAnsi="Times New Roman" w:cs="Times New Roman"/>
            <w:bCs/>
            <w:kern w:val="0"/>
            <w:sz w:val="21"/>
            <w:szCs w:val="21"/>
          </w:rPr>
          <w:delText>In order t</w:delText>
        </w:r>
      </w:del>
      <w:ins w:id="1027" w:author="Editor" w:date="2016-02-11T10:30:00Z">
        <w:r>
          <w:rPr>
            <w:rFonts w:ascii="Times New Roman" w:hAnsi="Times New Roman" w:cs="Times New Roman"/>
            <w:bCs/>
            <w:kern w:val="0"/>
            <w:sz w:val="21"/>
            <w:szCs w:val="21"/>
          </w:rPr>
          <w:t>T</w:t>
        </w:r>
      </w:ins>
      <w:r>
        <w:rPr>
          <w:rFonts w:ascii="Times New Roman" w:hAnsi="Times New Roman" w:cs="Times New Roman"/>
          <w:bCs/>
          <w:kern w:val="0"/>
          <w:sz w:val="21"/>
          <w:szCs w:val="21"/>
        </w:rPr>
        <w:t xml:space="preserve">o show the network topology clearly, locations of </w:t>
      </w:r>
      <w:ins w:id="1028" w:author="Editor" w:date="2016-02-11T10:30:00Z">
        <w:r>
          <w:rPr>
            <w:rFonts w:ascii="Times New Roman" w:hAnsi="Times New Roman" w:cs="Times New Roman"/>
            <w:bCs/>
            <w:kern w:val="0"/>
            <w:sz w:val="21"/>
            <w:szCs w:val="21"/>
          </w:rPr>
          <w:t xml:space="preserve">the </w:t>
        </w:r>
      </w:ins>
      <w:r>
        <w:rPr>
          <w:rFonts w:ascii="Times New Roman" w:hAnsi="Times New Roman" w:cs="Times New Roman"/>
          <w:bCs/>
          <w:kern w:val="0"/>
          <w:sz w:val="21"/>
          <w:szCs w:val="21"/>
        </w:rPr>
        <w:t xml:space="preserve">nodes and lengths of </w:t>
      </w:r>
      <w:ins w:id="1029" w:author="Editor" w:date="2016-02-11T10:30:00Z">
        <w:r>
          <w:rPr>
            <w:rFonts w:ascii="Times New Roman" w:hAnsi="Times New Roman" w:cs="Times New Roman"/>
            <w:bCs/>
            <w:kern w:val="0"/>
            <w:sz w:val="21"/>
            <w:szCs w:val="21"/>
          </w:rPr>
          <w:t xml:space="preserve">the </w:t>
        </w:r>
      </w:ins>
      <w:r>
        <w:rPr>
          <w:rFonts w:ascii="Times New Roman" w:hAnsi="Times New Roman" w:cs="Times New Roman"/>
          <w:bCs/>
          <w:kern w:val="0"/>
          <w:sz w:val="21"/>
          <w:szCs w:val="21"/>
        </w:rPr>
        <w:t xml:space="preserve">pipelines are not shown proportionally in Fig. </w:t>
      </w:r>
      <w:r>
        <w:rPr>
          <w:rFonts w:ascii="Times New Roman" w:hAnsi="Times New Roman" w:cs="Times New Roman"/>
          <w:bCs/>
          <w:color w:val="0000FF"/>
          <w:kern w:val="0"/>
          <w:sz w:val="21"/>
          <w:szCs w:val="21"/>
        </w:rPr>
        <w:t>10</w:t>
      </w:r>
      <w:r>
        <w:rPr>
          <w:rFonts w:ascii="Times New Roman" w:hAnsi="Times New Roman" w:cs="Times New Roman"/>
          <w:bCs/>
          <w:kern w:val="0"/>
          <w:sz w:val="21"/>
          <w:szCs w:val="21"/>
        </w:rPr>
        <w:t xml:space="preserve">. However, in Fig. </w:t>
      </w:r>
      <w:r>
        <w:rPr>
          <w:rFonts w:ascii="Times New Roman" w:hAnsi="Times New Roman" w:cs="Times New Roman"/>
          <w:bCs/>
          <w:color w:val="0000FF"/>
          <w:kern w:val="0"/>
          <w:sz w:val="21"/>
          <w:szCs w:val="21"/>
        </w:rPr>
        <w:t>11</w:t>
      </w:r>
      <w:r>
        <w:rPr>
          <w:rFonts w:ascii="Times New Roman" w:hAnsi="Times New Roman" w:cs="Times New Roman"/>
          <w:bCs/>
          <w:kern w:val="0"/>
          <w:sz w:val="21"/>
          <w:szCs w:val="21"/>
        </w:rPr>
        <w:t xml:space="preserve">, the locations of </w:t>
      </w:r>
      <w:ins w:id="1030" w:author="Editor" w:date="2016-02-11T10:30:00Z">
        <w:r>
          <w:rPr>
            <w:rFonts w:ascii="Times New Roman" w:hAnsi="Times New Roman" w:cs="Times New Roman"/>
            <w:bCs/>
            <w:kern w:val="0"/>
            <w:sz w:val="21"/>
            <w:szCs w:val="21"/>
          </w:rPr>
          <w:t xml:space="preserve">the </w:t>
        </w:r>
      </w:ins>
      <w:r>
        <w:rPr>
          <w:rFonts w:ascii="Times New Roman" w:hAnsi="Times New Roman" w:cs="Times New Roman"/>
          <w:bCs/>
          <w:kern w:val="0"/>
          <w:sz w:val="21"/>
          <w:szCs w:val="21"/>
        </w:rPr>
        <w:t>user nodes are shown by their geograph</w:t>
      </w:r>
      <w:ins w:id="1031" w:author="Editor" w:date="2016-02-11T10:30:00Z">
        <w:r>
          <w:rPr>
            <w:rFonts w:ascii="Times New Roman" w:hAnsi="Times New Roman" w:cs="Times New Roman"/>
            <w:bCs/>
            <w:kern w:val="0"/>
            <w:sz w:val="21"/>
            <w:szCs w:val="21"/>
          </w:rPr>
          <w:t>ical</w:t>
        </w:r>
      </w:ins>
      <w:del w:id="1032" w:author="Editor" w:date="2016-02-11T10:30:00Z">
        <w:r>
          <w:rPr>
            <w:rFonts w:ascii="Times New Roman" w:hAnsi="Times New Roman" w:cs="Times New Roman"/>
            <w:bCs/>
            <w:kern w:val="0"/>
            <w:sz w:val="21"/>
            <w:szCs w:val="21"/>
          </w:rPr>
          <w:delText>y</w:delText>
        </w:r>
      </w:del>
      <w:r>
        <w:rPr>
          <w:rFonts w:ascii="Times New Roman" w:hAnsi="Times New Roman" w:cs="Times New Roman"/>
          <w:bCs/>
          <w:kern w:val="0"/>
          <w:sz w:val="21"/>
          <w:szCs w:val="21"/>
        </w:rPr>
        <w:t xml:space="preserve"> coordinates to calculate </w:t>
      </w:r>
      <w:ins w:id="1033" w:author="Editor" w:date="2016-02-11T10:30:00Z">
        <w:r>
          <w:rPr>
            <w:rFonts w:ascii="Times New Roman" w:hAnsi="Times New Roman" w:cs="Times New Roman"/>
            <w:bCs/>
            <w:kern w:val="0"/>
            <w:sz w:val="21"/>
            <w:szCs w:val="21"/>
          </w:rPr>
          <w:t xml:space="preserve">the </w:t>
        </w:r>
      </w:ins>
      <w:r>
        <w:rPr>
          <w:rFonts w:ascii="Times New Roman" w:hAnsi="Times New Roman" w:cs="Times New Roman"/>
          <w:bCs/>
          <w:kern w:val="0"/>
          <w:sz w:val="21"/>
          <w:szCs w:val="21"/>
        </w:rPr>
        <w:t xml:space="preserve">water demands of user nodes in their service areas, </w:t>
      </w:r>
      <w:ins w:id="1034" w:author="Editor" w:date="2016-02-11T10:30:00Z">
        <w:r>
          <w:rPr>
            <w:rFonts w:ascii="Times New Roman" w:hAnsi="Times New Roman" w:cs="Times New Roman"/>
            <w:bCs/>
            <w:kern w:val="0"/>
            <w:sz w:val="21"/>
            <w:szCs w:val="21"/>
          </w:rPr>
          <w:t xml:space="preserve">and </w:t>
        </w:r>
      </w:ins>
      <w:r>
        <w:rPr>
          <w:rFonts w:ascii="Times New Roman" w:hAnsi="Times New Roman" w:cs="Times New Roman"/>
          <w:bCs/>
          <w:kern w:val="0"/>
          <w:sz w:val="21"/>
          <w:szCs w:val="21"/>
        </w:rPr>
        <w:t xml:space="preserve">the areas of lands are also shown proportionally. Parameters </w:t>
      </w:r>
      <w:proofErr w:type="gramStart"/>
      <w:r>
        <w:rPr>
          <w:rFonts w:ascii="Times New Roman" w:hAnsi="Times New Roman" w:cs="Times New Roman"/>
          <w:i/>
          <w:sz w:val="21"/>
          <w:szCs w:val="21"/>
        </w:rPr>
        <w:t>n</w:t>
      </w:r>
      <w:r>
        <w:rPr>
          <w:rFonts w:ascii="Times New Roman" w:hAnsi="Times New Roman" w:cs="Times New Roman"/>
          <w:i/>
          <w:sz w:val="21"/>
          <w:szCs w:val="21"/>
          <w:vertAlign w:val="subscript"/>
        </w:rPr>
        <w:t>i</w:t>
      </w:r>
      <w:proofErr w:type="gramEnd"/>
      <w:r>
        <w:rPr>
          <w:rFonts w:ascii="Times New Roman" w:hAnsi="Times New Roman" w:cs="Times New Roman"/>
          <w:bCs/>
          <w:sz w:val="21"/>
          <w:szCs w:val="21"/>
        </w:rPr>
        <w:t xml:space="preserve">, </w:t>
      </w:r>
      <w:r>
        <w:rPr>
          <w:rFonts w:ascii="Times New Roman" w:hAnsi="Times New Roman" w:cs="Times New Roman"/>
          <w:bCs/>
          <w:i/>
          <w:iCs/>
          <w:sz w:val="21"/>
          <w:szCs w:val="21"/>
        </w:rPr>
        <w:t>A</w:t>
      </w:r>
      <w:r>
        <w:rPr>
          <w:rFonts w:ascii="Times New Roman" w:hAnsi="Times New Roman" w:cs="Times New Roman"/>
          <w:bCs/>
          <w:i/>
          <w:iCs/>
          <w:sz w:val="21"/>
          <w:szCs w:val="21"/>
          <w:vertAlign w:val="subscript"/>
        </w:rPr>
        <w:t>ij</w:t>
      </w:r>
      <w:r>
        <w:rPr>
          <w:rFonts w:ascii="Times New Roman" w:hAnsi="Times New Roman" w:cs="Times New Roman"/>
          <w:bCs/>
          <w:sz w:val="21"/>
          <w:szCs w:val="21"/>
        </w:rPr>
        <w:t xml:space="preserve"> and </w:t>
      </w:r>
      <w:r>
        <w:rPr>
          <w:rFonts w:ascii="Times New Roman" w:hAnsi="Times New Roman" w:cs="Times New Roman"/>
          <w:bCs/>
          <w:i/>
          <w:sz w:val="21"/>
          <w:szCs w:val="21"/>
        </w:rPr>
        <w:t>m</w:t>
      </w:r>
      <w:r>
        <w:rPr>
          <w:rFonts w:ascii="Times New Roman" w:hAnsi="Times New Roman" w:cs="Times New Roman"/>
          <w:bCs/>
          <w:i/>
          <w:sz w:val="21"/>
          <w:szCs w:val="21"/>
          <w:vertAlign w:val="subscript"/>
        </w:rPr>
        <w:t>i</w:t>
      </w:r>
      <w:r>
        <w:rPr>
          <w:rFonts w:ascii="Times New Roman" w:hAnsi="Times New Roman" w:cs="Times New Roman"/>
          <w:bCs/>
          <w:sz w:val="21"/>
          <w:szCs w:val="21"/>
        </w:rPr>
        <w:t xml:space="preserve"> of </w:t>
      </w:r>
      <w:ins w:id="1035" w:author="Editor" w:date="2016-02-11T10:30:00Z">
        <w:r>
          <w:rPr>
            <w:rFonts w:ascii="Times New Roman" w:hAnsi="Times New Roman" w:cs="Times New Roman"/>
            <w:bCs/>
            <w:sz w:val="21"/>
            <w:szCs w:val="21"/>
          </w:rPr>
          <w:t xml:space="preserve">the </w:t>
        </w:r>
      </w:ins>
      <w:r>
        <w:rPr>
          <w:rFonts w:ascii="Times New Roman" w:hAnsi="Times New Roman" w:cs="Times New Roman"/>
          <w:bCs/>
          <w:sz w:val="21"/>
          <w:szCs w:val="21"/>
        </w:rPr>
        <w:t xml:space="preserve">user nodes used to calculate </w:t>
      </w:r>
      <w:ins w:id="1036" w:author="Editor" w:date="2016-02-11T10:30:00Z">
        <w:r>
          <w:rPr>
            <w:rFonts w:ascii="Times New Roman" w:hAnsi="Times New Roman" w:cs="Times New Roman"/>
            <w:bCs/>
            <w:sz w:val="21"/>
            <w:szCs w:val="21"/>
          </w:rPr>
          <w:t xml:space="preserve">the </w:t>
        </w:r>
      </w:ins>
      <w:r>
        <w:rPr>
          <w:rFonts w:ascii="Times New Roman" w:hAnsi="Times New Roman" w:cs="Times New Roman"/>
          <w:bCs/>
          <w:sz w:val="21"/>
          <w:szCs w:val="21"/>
        </w:rPr>
        <w:t>post-earthquake water demands (expression (</w:t>
      </w:r>
      <w:r>
        <w:rPr>
          <w:rFonts w:ascii="Times New Roman" w:hAnsi="Times New Roman" w:cs="Times New Roman"/>
          <w:bCs/>
          <w:color w:val="0000FF"/>
          <w:sz w:val="21"/>
          <w:szCs w:val="21"/>
        </w:rPr>
        <w:t>1</w:t>
      </w:r>
      <w:r>
        <w:rPr>
          <w:rFonts w:ascii="Times New Roman" w:hAnsi="Times New Roman" w:cs="Times New Roman"/>
          <w:bCs/>
          <w:sz w:val="21"/>
          <w:szCs w:val="21"/>
        </w:rPr>
        <w:t xml:space="preserve">)) were determined according </w:t>
      </w:r>
      <w:ins w:id="1037" w:author="Editor" w:date="2016-02-11T10:30:00Z">
        <w:r>
          <w:rPr>
            <w:rFonts w:ascii="Times New Roman" w:hAnsi="Times New Roman" w:cs="Times New Roman"/>
            <w:bCs/>
            <w:sz w:val="21"/>
            <w:szCs w:val="21"/>
          </w:rPr>
          <w:t xml:space="preserve">to </w:t>
        </w:r>
      </w:ins>
      <w:r>
        <w:rPr>
          <w:rFonts w:ascii="Times New Roman" w:hAnsi="Times New Roman" w:cs="Times New Roman"/>
          <w:bCs/>
          <w:sz w:val="21"/>
          <w:szCs w:val="21"/>
        </w:rPr>
        <w:t>geograph</w:t>
      </w:r>
      <w:ins w:id="1038" w:author="Editor" w:date="2016-02-11T10:30:00Z">
        <w:r>
          <w:rPr>
            <w:rFonts w:ascii="Times New Roman" w:hAnsi="Times New Roman" w:cs="Times New Roman"/>
            <w:bCs/>
            <w:sz w:val="21"/>
            <w:szCs w:val="21"/>
          </w:rPr>
          <w:t>ical</w:t>
        </w:r>
      </w:ins>
      <w:del w:id="1039" w:author="Editor" w:date="2016-02-11T10:31:00Z">
        <w:r>
          <w:rPr>
            <w:rFonts w:ascii="Times New Roman" w:hAnsi="Times New Roman" w:cs="Times New Roman"/>
            <w:bCs/>
            <w:sz w:val="21"/>
            <w:szCs w:val="21"/>
          </w:rPr>
          <w:delText>y</w:delText>
        </w:r>
      </w:del>
      <w:r>
        <w:rPr>
          <w:rFonts w:ascii="Times New Roman" w:hAnsi="Times New Roman" w:cs="Times New Roman"/>
          <w:bCs/>
          <w:sz w:val="21"/>
          <w:szCs w:val="21"/>
        </w:rPr>
        <w:t xml:space="preserve"> information in Fig. </w:t>
      </w:r>
      <w:r>
        <w:rPr>
          <w:rFonts w:ascii="Times New Roman" w:hAnsi="Times New Roman" w:cs="Times New Roman"/>
          <w:bCs/>
          <w:color w:val="0000FF"/>
          <w:sz w:val="21"/>
          <w:szCs w:val="21"/>
        </w:rPr>
        <w:t>11</w:t>
      </w:r>
      <w:r>
        <w:rPr>
          <w:rFonts w:ascii="Times New Roman" w:hAnsi="Times New Roman" w:cs="Times New Roman"/>
          <w:bCs/>
          <w:sz w:val="21"/>
          <w:szCs w:val="21"/>
        </w:rPr>
        <w:t xml:space="preserve">, </w:t>
      </w:r>
      <w:ins w:id="1040" w:author="Editor" w:date="2016-02-11T10:31:00Z">
        <w:r>
          <w:rPr>
            <w:rFonts w:ascii="Times New Roman" w:hAnsi="Times New Roman" w:cs="Times New Roman"/>
            <w:bCs/>
            <w:sz w:val="21"/>
            <w:szCs w:val="21"/>
          </w:rPr>
          <w:t xml:space="preserve">and </w:t>
        </w:r>
      </w:ins>
      <w:r>
        <w:rPr>
          <w:rFonts w:ascii="Times New Roman" w:hAnsi="Times New Roman" w:cs="Times New Roman"/>
          <w:bCs/>
          <w:sz w:val="21"/>
          <w:szCs w:val="21"/>
        </w:rPr>
        <w:t>the standard daily unit demand</w:t>
      </w:r>
      <w:ins w:id="1041" w:author="Editor" w:date="2016-02-11T10:31:00Z">
        <w:r>
          <w:rPr>
            <w:rFonts w:ascii="Times New Roman" w:hAnsi="Times New Roman" w:cs="Times New Roman"/>
            <w:bCs/>
            <w:sz w:val="21"/>
            <w:szCs w:val="21"/>
          </w:rPr>
          <w:t>s</w:t>
        </w:r>
      </w:ins>
      <w:r>
        <w:rPr>
          <w:rFonts w:ascii="Times New Roman" w:hAnsi="Times New Roman" w:cs="Times New Roman"/>
          <w:bCs/>
          <w:sz w:val="21"/>
          <w:szCs w:val="21"/>
        </w:rPr>
        <w:t xml:space="preserve"> </w:t>
      </w:r>
      <w:bookmarkStart w:id="1042" w:name="OLE_LINK129"/>
      <w:bookmarkStart w:id="1043" w:name="OLE_LINK130"/>
      <w:r>
        <w:rPr>
          <w:rFonts w:ascii="Times New Roman" w:hAnsi="Times New Roman" w:cs="Times New Roman"/>
          <w:bCs/>
          <w:i/>
          <w:sz w:val="21"/>
          <w:szCs w:val="21"/>
        </w:rPr>
        <w:t>q</w:t>
      </w:r>
      <w:r>
        <w:rPr>
          <w:rFonts w:ascii="Times New Roman" w:hAnsi="Times New Roman" w:cs="Times New Roman"/>
          <w:bCs/>
          <w:i/>
          <w:sz w:val="21"/>
          <w:szCs w:val="21"/>
          <w:vertAlign w:val="subscript"/>
        </w:rPr>
        <w:t>j</w:t>
      </w:r>
      <w:r>
        <w:rPr>
          <w:rFonts w:ascii="Times New Roman" w:hAnsi="Times New Roman" w:cs="Times New Roman"/>
          <w:bCs/>
          <w:sz w:val="21"/>
          <w:szCs w:val="21"/>
        </w:rPr>
        <w:t xml:space="preserve"> </w:t>
      </w:r>
      <w:bookmarkEnd w:id="1042"/>
      <w:bookmarkEnd w:id="1043"/>
      <w:r>
        <w:rPr>
          <w:rFonts w:ascii="Times New Roman" w:hAnsi="Times New Roman" w:cs="Times New Roman"/>
          <w:bCs/>
          <w:sz w:val="21"/>
          <w:szCs w:val="21"/>
        </w:rPr>
        <w:t xml:space="preserve">of different land types are shown in Table </w:t>
      </w:r>
      <w:r>
        <w:rPr>
          <w:rFonts w:ascii="Times New Roman" w:hAnsi="Times New Roman" w:cs="Times New Roman"/>
          <w:bCs/>
          <w:color w:val="0000FF"/>
          <w:sz w:val="21"/>
          <w:szCs w:val="21"/>
        </w:rPr>
        <w:t>5</w:t>
      </w:r>
      <w:r>
        <w:rPr>
          <w:rFonts w:ascii="Times New Roman" w:hAnsi="Times New Roman" w:cs="Times New Roman"/>
          <w:bCs/>
          <w:sz w:val="21"/>
          <w:szCs w:val="21"/>
        </w:rPr>
        <w:t xml:space="preserve"> according to </w:t>
      </w:r>
      <w:ins w:id="1044" w:author="Editor" w:date="2016-02-11T10:31:00Z">
        <w:r>
          <w:rPr>
            <w:rFonts w:ascii="Times New Roman" w:hAnsi="Times New Roman" w:cs="Times New Roman"/>
            <w:bCs/>
            <w:sz w:val="21"/>
            <w:szCs w:val="21"/>
          </w:rPr>
          <w:t xml:space="preserve">the </w:t>
        </w:r>
      </w:ins>
      <w:r>
        <w:rPr>
          <w:rFonts w:ascii="Times New Roman" w:hAnsi="Times New Roman" w:cs="Times New Roman"/>
          <w:bCs/>
          <w:sz w:val="21"/>
          <w:szCs w:val="21"/>
        </w:rPr>
        <w:t>Chinese code for urban water supply engineering planning (</w:t>
      </w:r>
      <w:r>
        <w:rPr>
          <w:rFonts w:ascii="Times New Roman" w:hAnsi="Times New Roman" w:cs="Times New Roman"/>
          <w:bCs/>
          <w:color w:val="0000FF"/>
          <w:sz w:val="21"/>
          <w:szCs w:val="21"/>
        </w:rPr>
        <w:t>1998</w:t>
      </w:r>
      <w:r>
        <w:rPr>
          <w:rFonts w:ascii="Times New Roman" w:hAnsi="Times New Roman" w:cs="Times New Roman"/>
          <w:bCs/>
          <w:sz w:val="21"/>
          <w:szCs w:val="21"/>
        </w:rPr>
        <w:t xml:space="preserve">). </w:t>
      </w:r>
      <w:del w:id="1045" w:author="Editor" w:date="2016-02-11T10:31:00Z">
        <w:r>
          <w:rPr>
            <w:rFonts w:ascii="Times New Roman" w:hAnsi="Times New Roman" w:cs="Times New Roman"/>
            <w:bCs/>
            <w:sz w:val="21"/>
            <w:szCs w:val="21"/>
          </w:rPr>
          <w:delText>D</w:delText>
        </w:r>
      </w:del>
      <w:ins w:id="1046" w:author="Editor" w:date="2016-02-11T10:31:00Z">
        <w:r>
          <w:rPr>
            <w:rFonts w:ascii="Times New Roman" w:hAnsi="Times New Roman" w:cs="Times New Roman"/>
            <w:bCs/>
            <w:sz w:val="21"/>
            <w:szCs w:val="21"/>
          </w:rPr>
          <w:t>The d</w:t>
        </w:r>
      </w:ins>
      <w:r>
        <w:rPr>
          <w:rFonts w:ascii="Times New Roman" w:hAnsi="Times New Roman" w:cs="Times New Roman"/>
          <w:bCs/>
          <w:sz w:val="21"/>
          <w:szCs w:val="21"/>
        </w:rPr>
        <w:t xml:space="preserve">aily water demands of user nodes for normal operation </w:t>
      </w:r>
      <w:del w:id="1047" w:author="Editor" w:date="2016-02-11T10:31:00Z">
        <w:r>
          <w:rPr>
            <w:rFonts w:ascii="Times New Roman" w:hAnsi="Times New Roman" w:cs="Times New Roman"/>
            <w:bCs/>
            <w:sz w:val="21"/>
            <w:szCs w:val="21"/>
          </w:rPr>
          <w:delText xml:space="preserve">function </w:delText>
        </w:r>
      </w:del>
      <w:r>
        <w:rPr>
          <w:rFonts w:ascii="Times New Roman" w:hAnsi="Times New Roman" w:cs="Times New Roman"/>
          <w:bCs/>
          <w:sz w:val="21"/>
          <w:szCs w:val="21"/>
        </w:rPr>
        <w:t>were calculated by those values</w:t>
      </w:r>
      <w:ins w:id="1048" w:author="Editor" w:date="2016-02-11T10:31:00Z">
        <w:r>
          <w:rPr>
            <w:rFonts w:ascii="Times New Roman" w:hAnsi="Times New Roman" w:cs="Times New Roman"/>
            <w:bCs/>
            <w:sz w:val="21"/>
            <w:szCs w:val="21"/>
          </w:rPr>
          <w:t>;</w:t>
        </w:r>
      </w:ins>
      <w:del w:id="1049" w:author="Editor" w:date="2016-02-11T10:31:00Z">
        <w:r>
          <w:rPr>
            <w:rFonts w:ascii="Times New Roman" w:hAnsi="Times New Roman" w:cs="Times New Roman"/>
            <w:bCs/>
            <w:sz w:val="21"/>
            <w:szCs w:val="21"/>
          </w:rPr>
          <w:delText>,</w:delText>
        </w:r>
      </w:del>
      <w:r>
        <w:rPr>
          <w:rFonts w:ascii="Times New Roman" w:hAnsi="Times New Roman" w:cs="Times New Roman"/>
          <w:bCs/>
          <w:sz w:val="21"/>
          <w:szCs w:val="21"/>
        </w:rPr>
        <w:t xml:space="preserve"> demands in residential lands </w:t>
      </w:r>
      <w:bookmarkStart w:id="1050" w:name="OLE_LINK104"/>
      <w:bookmarkStart w:id="1051" w:name="OLE_LINK105"/>
      <w:r>
        <w:rPr>
          <w:rFonts w:ascii="Times New Roman" w:hAnsi="Times New Roman" w:cs="Times New Roman"/>
          <w:bCs/>
          <w:sz w:val="21"/>
          <w:szCs w:val="21"/>
        </w:rPr>
        <w:t>were</w:t>
      </w:r>
      <w:bookmarkEnd w:id="1050"/>
      <w:bookmarkEnd w:id="1051"/>
      <w:r>
        <w:rPr>
          <w:rFonts w:ascii="Times New Roman" w:hAnsi="Times New Roman" w:cs="Times New Roman"/>
          <w:bCs/>
          <w:sz w:val="21"/>
          <w:szCs w:val="21"/>
        </w:rPr>
        <w:t xml:space="preserve"> classified as </w:t>
      </w:r>
      <w:r>
        <w:rPr>
          <w:rFonts w:ascii="Times New Roman" w:hAnsi="Times New Roman" w:cs="Times New Roman"/>
          <w:kern w:val="0"/>
          <w:sz w:val="21"/>
          <w:szCs w:val="21"/>
        </w:rPr>
        <w:t xml:space="preserve">household demand, </w:t>
      </w:r>
      <w:bookmarkStart w:id="1052" w:name="OLE_LINK94"/>
      <w:bookmarkStart w:id="1053" w:name="OLE_LINK95"/>
      <w:r>
        <w:rPr>
          <w:rFonts w:ascii="Times New Roman" w:hAnsi="Times New Roman" w:cs="Times New Roman"/>
          <w:kern w:val="0"/>
          <w:sz w:val="21"/>
          <w:szCs w:val="21"/>
        </w:rPr>
        <w:t xml:space="preserve">demands in public service lands, special spaces and municipal lands </w:t>
      </w:r>
      <w:r>
        <w:rPr>
          <w:rFonts w:ascii="Times New Roman" w:hAnsi="Times New Roman" w:cs="Times New Roman"/>
          <w:bCs/>
          <w:kern w:val="0"/>
          <w:sz w:val="21"/>
          <w:szCs w:val="21"/>
        </w:rPr>
        <w:t>were</w:t>
      </w:r>
      <w:r>
        <w:rPr>
          <w:rFonts w:ascii="Times New Roman" w:hAnsi="Times New Roman" w:cs="Times New Roman"/>
          <w:kern w:val="0"/>
          <w:sz w:val="21"/>
          <w:szCs w:val="21"/>
        </w:rPr>
        <w:t xml:space="preserve"> classified as </w:t>
      </w:r>
      <w:bookmarkEnd w:id="1052"/>
      <w:bookmarkEnd w:id="1053"/>
      <w:r>
        <w:rPr>
          <w:rFonts w:ascii="Times New Roman" w:hAnsi="Times New Roman" w:cs="Times New Roman"/>
          <w:kern w:val="0"/>
          <w:sz w:val="21"/>
          <w:szCs w:val="21"/>
        </w:rPr>
        <w:t xml:space="preserve">public service demand, demands in industrial lands and warehouse lands </w:t>
      </w:r>
      <w:r>
        <w:rPr>
          <w:rFonts w:ascii="Times New Roman" w:hAnsi="Times New Roman" w:cs="Times New Roman"/>
          <w:bCs/>
          <w:kern w:val="0"/>
          <w:sz w:val="21"/>
          <w:szCs w:val="21"/>
        </w:rPr>
        <w:t>were</w:t>
      </w:r>
      <w:r>
        <w:rPr>
          <w:rFonts w:ascii="Times New Roman" w:hAnsi="Times New Roman" w:cs="Times New Roman"/>
          <w:kern w:val="0"/>
          <w:sz w:val="21"/>
          <w:szCs w:val="21"/>
        </w:rPr>
        <w:t xml:space="preserve"> classified as industrial demand, </w:t>
      </w:r>
      <w:ins w:id="1054" w:author="Editor" w:date="2016-02-11T10:31:00Z">
        <w:r>
          <w:rPr>
            <w:rFonts w:ascii="Times New Roman" w:hAnsi="Times New Roman" w:cs="Times New Roman"/>
            <w:kern w:val="0"/>
            <w:sz w:val="21"/>
            <w:szCs w:val="21"/>
          </w:rPr>
          <w:t xml:space="preserve">and </w:t>
        </w:r>
      </w:ins>
      <w:r>
        <w:rPr>
          <w:rFonts w:ascii="Times New Roman" w:hAnsi="Times New Roman" w:cs="Times New Roman"/>
          <w:kern w:val="0"/>
          <w:sz w:val="21"/>
          <w:szCs w:val="21"/>
        </w:rPr>
        <w:t xml:space="preserve">demands in the other lands in Fig. </w:t>
      </w:r>
      <w:r>
        <w:rPr>
          <w:rFonts w:ascii="Times New Roman" w:hAnsi="Times New Roman" w:cs="Times New Roman"/>
          <w:color w:val="0000FF"/>
          <w:kern w:val="0"/>
          <w:sz w:val="21"/>
          <w:szCs w:val="21"/>
        </w:rPr>
        <w:t>11</w:t>
      </w:r>
      <w:r>
        <w:rPr>
          <w:rFonts w:ascii="Times New Roman" w:hAnsi="Times New Roman" w:cs="Times New Roman"/>
          <w:kern w:val="0"/>
          <w:sz w:val="21"/>
          <w:szCs w:val="21"/>
        </w:rPr>
        <w:t xml:space="preserve"> </w:t>
      </w:r>
      <w:r>
        <w:rPr>
          <w:rFonts w:ascii="Times New Roman" w:hAnsi="Times New Roman" w:cs="Times New Roman"/>
          <w:bCs/>
          <w:kern w:val="0"/>
          <w:sz w:val="21"/>
          <w:szCs w:val="21"/>
        </w:rPr>
        <w:t>were</w:t>
      </w:r>
      <w:r>
        <w:rPr>
          <w:rFonts w:ascii="Times New Roman" w:hAnsi="Times New Roman" w:cs="Times New Roman"/>
          <w:kern w:val="0"/>
          <w:sz w:val="21"/>
          <w:szCs w:val="21"/>
        </w:rPr>
        <w:t xml:space="preserve"> treated as other </w:t>
      </w:r>
      <w:del w:id="1055" w:author="Editor" w:date="2016-02-11T10:31:00Z">
        <w:r>
          <w:rPr>
            <w:rFonts w:ascii="Times New Roman" w:hAnsi="Times New Roman" w:cs="Times New Roman"/>
            <w:kern w:val="0"/>
            <w:sz w:val="21"/>
            <w:szCs w:val="21"/>
          </w:rPr>
          <w:delText xml:space="preserve">kinds </w:delText>
        </w:r>
      </w:del>
      <w:ins w:id="1056" w:author="Editor" w:date="2016-02-11T10:31:00Z">
        <w:r>
          <w:rPr>
            <w:rFonts w:ascii="Times New Roman" w:hAnsi="Times New Roman" w:cs="Times New Roman"/>
            <w:kern w:val="0"/>
            <w:sz w:val="21"/>
            <w:szCs w:val="21"/>
          </w:rPr>
          <w:t xml:space="preserve">types </w:t>
        </w:r>
      </w:ins>
      <w:r>
        <w:rPr>
          <w:rFonts w:ascii="Times New Roman" w:hAnsi="Times New Roman" w:cs="Times New Roman"/>
          <w:kern w:val="0"/>
          <w:sz w:val="21"/>
          <w:szCs w:val="21"/>
        </w:rPr>
        <w:t>of demand.</w:t>
      </w:r>
      <w:r>
        <w:rPr>
          <w:rFonts w:ascii="Times New Roman" w:hAnsi="Times New Roman" w:cs="Times New Roman"/>
          <w:color w:val="FF0000"/>
          <w:kern w:val="0"/>
          <w:sz w:val="21"/>
          <w:szCs w:val="21"/>
        </w:rPr>
        <w:t xml:space="preserve"> </w:t>
      </w:r>
    </w:p>
    <w:p>
      <w:pPr>
        <w:adjustRightInd w:val="0"/>
        <w:snapToGrid w:val="0"/>
        <w:jc w:val="center"/>
        <w:rPr>
          <w:rFonts w:ascii="Times New Roman" w:hAnsi="Times New Roman" w:cs="Times New Roman"/>
          <w:b/>
          <w:sz w:val="21"/>
          <w:szCs w:val="21"/>
        </w:rPr>
      </w:pPr>
      <w:r>
        <w:rPr>
          <w:lang w:eastAsia="en-US"/>
        </w:rPr>
        <w:drawing>
          <wp:inline distT="0" distB="0" distL="0" distR="0">
            <wp:extent cx="5486400" cy="27412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741295"/>
                    </a:xfrm>
                    <a:prstGeom prst="rect">
                      <a:avLst/>
                    </a:prstGeom>
                  </pic:spPr>
                </pic:pic>
              </a:graphicData>
            </a:graphic>
          </wp:inline>
        </w:drawing>
      </w:r>
    </w:p>
    <w:p>
      <w:pPr>
        <w:adjustRightInd w:val="0"/>
        <w:snapToGrid w:val="0"/>
        <w:jc w:val="center"/>
        <w:rPr>
          <w:rFonts w:ascii="Times New Roman" w:hAnsi="Times New Roman" w:cs="Times New Roman"/>
          <w:b/>
          <w:sz w:val="18"/>
          <w:szCs w:val="18"/>
        </w:rPr>
      </w:pPr>
      <w:r>
        <w:rPr>
          <w:rFonts w:ascii="Times New Roman" w:hAnsi="Times New Roman" w:cs="Times New Roman"/>
          <w:b/>
          <w:sz w:val="18"/>
          <w:szCs w:val="18"/>
        </w:rPr>
        <w:t xml:space="preserve">Fig. 11 </w:t>
      </w:r>
      <w:r>
        <w:rPr>
          <w:rFonts w:ascii="Times New Roman" w:hAnsi="Times New Roman" w:cs="Times New Roman"/>
          <w:sz w:val="18"/>
          <w:szCs w:val="18"/>
        </w:rPr>
        <w:t>Service area</w:t>
      </w:r>
      <w:del w:id="1057" w:author="Editor" w:date="2016-02-11T10:32:00Z">
        <w:r>
          <w:rPr>
            <w:rFonts w:ascii="Times New Roman" w:hAnsi="Times New Roman" w:cs="Times New Roman"/>
            <w:sz w:val="18"/>
            <w:szCs w:val="18"/>
          </w:rPr>
          <w:delText>s</w:delText>
        </w:r>
      </w:del>
      <w:r>
        <w:rPr>
          <w:rFonts w:ascii="Times New Roman" w:hAnsi="Times New Roman" w:cs="Times New Roman"/>
          <w:sz w:val="18"/>
          <w:szCs w:val="18"/>
        </w:rPr>
        <w:t xml:space="preserve"> zonation of user nodes according to land type</w:t>
      </w:r>
      <w:del w:id="1058" w:author="Editor" w:date="2016-02-11T10:32:00Z">
        <w:r>
          <w:rPr>
            <w:rFonts w:ascii="Times New Roman" w:hAnsi="Times New Roman" w:cs="Times New Roman"/>
            <w:sz w:val="18"/>
            <w:szCs w:val="18"/>
          </w:rPr>
          <w:delText>s</w:delText>
        </w:r>
      </w:del>
      <w:r>
        <w:rPr>
          <w:rFonts w:ascii="Times New Roman" w:hAnsi="Times New Roman" w:cs="Times New Roman"/>
          <w:sz w:val="18"/>
          <w:szCs w:val="18"/>
        </w:rPr>
        <w:t xml:space="preserve"> in the service area of the experimental WDS</w:t>
      </w:r>
    </w:p>
    <w:p>
      <w:pPr>
        <w:ind w:firstLineChars="200" w:firstLine="420"/>
        <w:rPr>
          <w:rFonts w:ascii="Times New Roman" w:hAnsi="Times New Roman" w:cs="Times New Roman"/>
          <w:b/>
          <w:sz w:val="21"/>
          <w:szCs w:val="21"/>
        </w:rPr>
      </w:pPr>
      <w:ins w:id="1059" w:author="Editor" w:date="2016-02-11T10:32:00Z">
        <w:r>
          <w:rPr>
            <w:rFonts w:ascii="Times New Roman" w:hAnsi="Times New Roman" w:cs="Times New Roman"/>
            <w:kern w:val="0"/>
            <w:sz w:val="21"/>
            <w:szCs w:val="21"/>
          </w:rPr>
          <w:t xml:space="preserve">The </w:t>
        </w:r>
      </w:ins>
      <w:del w:id="1060" w:author="Editor" w:date="2016-02-11T10:32:00Z">
        <w:r>
          <w:rPr>
            <w:rFonts w:ascii="Times New Roman" w:hAnsi="Times New Roman" w:cs="Times New Roman"/>
            <w:kern w:val="0"/>
            <w:sz w:val="21"/>
            <w:szCs w:val="21"/>
          </w:rPr>
          <w:delText>P</w:delText>
        </w:r>
      </w:del>
      <w:ins w:id="1061" w:author="Editor" w:date="2016-02-11T10:32:00Z">
        <w:r>
          <w:rPr>
            <w:rFonts w:ascii="Times New Roman" w:hAnsi="Times New Roman" w:cs="Times New Roman"/>
            <w:kern w:val="0"/>
            <w:sz w:val="21"/>
            <w:szCs w:val="21"/>
          </w:rPr>
          <w:t>p</w:t>
        </w:r>
      </w:ins>
      <w:r>
        <w:rPr>
          <w:rFonts w:ascii="Times New Roman" w:hAnsi="Times New Roman" w:cs="Times New Roman"/>
          <w:kern w:val="0"/>
          <w:sz w:val="21"/>
          <w:szCs w:val="21"/>
        </w:rPr>
        <w:t>ost-earthquake demands of user nodes for disaster relief function were calculated by expression (</w:t>
      </w:r>
      <w:r>
        <w:rPr>
          <w:rFonts w:ascii="Times New Roman" w:hAnsi="Times New Roman" w:cs="Times New Roman"/>
          <w:color w:val="0000FF"/>
          <w:kern w:val="0"/>
          <w:sz w:val="21"/>
          <w:szCs w:val="21"/>
        </w:rPr>
        <w:t>1</w:t>
      </w:r>
      <w:r>
        <w:rPr>
          <w:rFonts w:ascii="Times New Roman" w:hAnsi="Times New Roman" w:cs="Times New Roman"/>
          <w:kern w:val="0"/>
          <w:sz w:val="21"/>
          <w:szCs w:val="21"/>
        </w:rPr>
        <w:t xml:space="preserve">) and Table </w:t>
      </w:r>
      <w:r>
        <w:rPr>
          <w:rFonts w:ascii="Times New Roman" w:hAnsi="Times New Roman" w:cs="Times New Roman"/>
          <w:color w:val="0000FF"/>
          <w:kern w:val="0"/>
          <w:sz w:val="21"/>
          <w:szCs w:val="21"/>
        </w:rPr>
        <w:t>1</w:t>
      </w:r>
      <w:r>
        <w:rPr>
          <w:rFonts w:ascii="Times New Roman" w:hAnsi="Times New Roman" w:cs="Times New Roman"/>
          <w:kern w:val="0"/>
          <w:sz w:val="21"/>
          <w:szCs w:val="21"/>
        </w:rPr>
        <w:t xml:space="preserve"> based on the adjustment </w:t>
      </w:r>
      <w:r>
        <w:rPr>
          <w:rFonts w:ascii="Times New Roman" w:hAnsi="Times New Roman" w:cs="Times New Roman"/>
          <w:sz w:val="21"/>
          <w:szCs w:val="21"/>
        </w:rPr>
        <w:t xml:space="preserve">coefficient </w:t>
      </w:r>
      <w:bookmarkStart w:id="1062" w:name="OLE_LINK132"/>
      <w:r>
        <w:rPr>
          <w:rFonts w:ascii="Times New Roman" w:hAnsi="Times New Roman" w:cs="Times New Roman"/>
          <w:bCs/>
          <w:i/>
          <w:iCs/>
          <w:sz w:val="21"/>
          <w:szCs w:val="21"/>
        </w:rPr>
        <w:t>α</w:t>
      </w:r>
      <w:r>
        <w:rPr>
          <w:rFonts w:ascii="Times New Roman" w:hAnsi="Times New Roman" w:cs="Times New Roman"/>
          <w:bCs/>
          <w:i/>
          <w:iCs/>
          <w:sz w:val="21"/>
          <w:szCs w:val="21"/>
          <w:vertAlign w:val="subscript"/>
        </w:rPr>
        <w:t>j</w:t>
      </w:r>
      <w:r>
        <w:rPr>
          <w:rFonts w:ascii="Times New Roman" w:hAnsi="Times New Roman" w:cs="Times New Roman"/>
          <w:bCs/>
          <w:iCs/>
          <w:sz w:val="21"/>
          <w:szCs w:val="21"/>
        </w:rPr>
        <w:t xml:space="preserve"> </w:t>
      </w:r>
      <w:bookmarkEnd w:id="1062"/>
      <w:r>
        <w:rPr>
          <w:rFonts w:ascii="Times New Roman" w:hAnsi="Times New Roman" w:cs="Times New Roman"/>
          <w:bCs/>
          <w:iCs/>
          <w:sz w:val="21"/>
          <w:szCs w:val="21"/>
        </w:rPr>
        <w:t xml:space="preserve">presented in Table </w:t>
      </w:r>
      <w:r>
        <w:rPr>
          <w:rFonts w:ascii="Times New Roman" w:hAnsi="Times New Roman" w:cs="Times New Roman"/>
          <w:bCs/>
          <w:iCs/>
          <w:color w:val="0000FF"/>
          <w:sz w:val="21"/>
          <w:szCs w:val="21"/>
        </w:rPr>
        <w:t>5</w:t>
      </w:r>
      <w:r>
        <w:rPr>
          <w:rFonts w:ascii="Times New Roman" w:hAnsi="Times New Roman" w:cs="Times New Roman"/>
          <w:bCs/>
          <w:iCs/>
          <w:sz w:val="21"/>
          <w:szCs w:val="21"/>
        </w:rPr>
        <w:t xml:space="preserve"> and </w:t>
      </w:r>
      <w:r>
        <w:rPr>
          <w:rFonts w:ascii="Times New Roman" w:hAnsi="Times New Roman" w:cs="Times New Roman"/>
          <w:kern w:val="0"/>
          <w:sz w:val="21"/>
          <w:szCs w:val="21"/>
        </w:rPr>
        <w:t xml:space="preserve">parameters </w:t>
      </w:r>
      <w:r>
        <w:rPr>
          <w:rFonts w:ascii="Times New Roman" w:hAnsi="Times New Roman" w:cs="Times New Roman"/>
          <w:i/>
          <w:sz w:val="21"/>
          <w:szCs w:val="21"/>
        </w:rPr>
        <w:t>n</w:t>
      </w:r>
      <w:r>
        <w:rPr>
          <w:rFonts w:ascii="Times New Roman" w:hAnsi="Times New Roman" w:cs="Times New Roman"/>
          <w:i/>
          <w:sz w:val="21"/>
          <w:szCs w:val="21"/>
          <w:vertAlign w:val="subscript"/>
        </w:rPr>
        <w:t>i</w:t>
      </w:r>
      <w:r>
        <w:rPr>
          <w:rFonts w:ascii="Times New Roman" w:hAnsi="Times New Roman" w:cs="Times New Roman"/>
          <w:bCs/>
          <w:sz w:val="21"/>
          <w:szCs w:val="21"/>
        </w:rPr>
        <w:t xml:space="preserve">, </w:t>
      </w:r>
      <w:r>
        <w:rPr>
          <w:rFonts w:ascii="Times New Roman" w:hAnsi="Times New Roman" w:cs="Times New Roman"/>
          <w:bCs/>
          <w:i/>
          <w:iCs/>
          <w:sz w:val="21"/>
          <w:szCs w:val="21"/>
        </w:rPr>
        <w:t>A</w:t>
      </w:r>
      <w:r>
        <w:rPr>
          <w:rFonts w:ascii="Times New Roman" w:hAnsi="Times New Roman" w:cs="Times New Roman"/>
          <w:bCs/>
          <w:i/>
          <w:iCs/>
          <w:sz w:val="21"/>
          <w:szCs w:val="21"/>
          <w:vertAlign w:val="subscript"/>
        </w:rPr>
        <w:t>ij</w:t>
      </w:r>
      <w:r>
        <w:rPr>
          <w:rFonts w:ascii="Times New Roman" w:hAnsi="Times New Roman" w:cs="Times New Roman"/>
          <w:bCs/>
          <w:sz w:val="21"/>
          <w:szCs w:val="21"/>
        </w:rPr>
        <w:t xml:space="preserve">, </w:t>
      </w:r>
      <w:r>
        <w:rPr>
          <w:rFonts w:ascii="Times New Roman" w:hAnsi="Times New Roman" w:cs="Times New Roman"/>
          <w:bCs/>
          <w:i/>
          <w:sz w:val="21"/>
          <w:szCs w:val="21"/>
        </w:rPr>
        <w:t>m</w:t>
      </w:r>
      <w:r>
        <w:rPr>
          <w:rFonts w:ascii="Times New Roman" w:hAnsi="Times New Roman" w:cs="Times New Roman"/>
          <w:bCs/>
          <w:i/>
          <w:sz w:val="21"/>
          <w:szCs w:val="21"/>
          <w:vertAlign w:val="subscript"/>
        </w:rPr>
        <w:t>i</w:t>
      </w:r>
      <w:r>
        <w:rPr>
          <w:rFonts w:ascii="Times New Roman" w:hAnsi="Times New Roman" w:cs="Times New Roman"/>
          <w:sz w:val="21"/>
          <w:szCs w:val="21"/>
        </w:rPr>
        <w:t xml:space="preserve"> and</w:t>
      </w:r>
      <w:r>
        <w:rPr>
          <w:rFonts w:ascii="Times New Roman" w:hAnsi="Times New Roman" w:cs="Times New Roman"/>
          <w:bCs/>
          <w:i/>
          <w:sz w:val="21"/>
          <w:szCs w:val="21"/>
        </w:rPr>
        <w:t xml:space="preserve"> q</w:t>
      </w:r>
      <w:r>
        <w:rPr>
          <w:rFonts w:ascii="Times New Roman" w:hAnsi="Times New Roman" w:cs="Times New Roman"/>
          <w:bCs/>
          <w:i/>
          <w:sz w:val="21"/>
          <w:szCs w:val="21"/>
          <w:vertAlign w:val="subscript"/>
        </w:rPr>
        <w:t>j</w:t>
      </w:r>
      <w:r>
        <w:rPr>
          <w:rFonts w:ascii="Times New Roman" w:hAnsi="Times New Roman" w:cs="Times New Roman"/>
          <w:bCs/>
          <w:iCs/>
          <w:sz w:val="21"/>
          <w:szCs w:val="21"/>
        </w:rPr>
        <w:t xml:space="preserve">. The values of </w:t>
      </w:r>
      <w:r>
        <w:rPr>
          <w:rFonts w:ascii="Times New Roman" w:hAnsi="Times New Roman" w:cs="Times New Roman"/>
          <w:bCs/>
          <w:i/>
          <w:iCs/>
          <w:sz w:val="21"/>
          <w:szCs w:val="21"/>
        </w:rPr>
        <w:t>α</w:t>
      </w:r>
      <w:r>
        <w:rPr>
          <w:rFonts w:ascii="Times New Roman" w:hAnsi="Times New Roman" w:cs="Times New Roman"/>
          <w:bCs/>
          <w:i/>
          <w:iCs/>
          <w:sz w:val="21"/>
          <w:szCs w:val="21"/>
          <w:vertAlign w:val="subscript"/>
        </w:rPr>
        <w:t>j</w:t>
      </w:r>
      <w:r>
        <w:rPr>
          <w:rFonts w:ascii="Times New Roman" w:hAnsi="Times New Roman" w:cs="Times New Roman"/>
          <w:bCs/>
          <w:iCs/>
          <w:sz w:val="21"/>
          <w:szCs w:val="21"/>
        </w:rPr>
        <w:t xml:space="preserve"> in Table </w:t>
      </w:r>
      <w:r>
        <w:rPr>
          <w:rFonts w:ascii="Times New Roman" w:hAnsi="Times New Roman" w:cs="Times New Roman"/>
          <w:bCs/>
          <w:iCs/>
          <w:color w:val="0000FF"/>
          <w:sz w:val="21"/>
          <w:szCs w:val="21"/>
        </w:rPr>
        <w:t>5</w:t>
      </w:r>
      <w:r>
        <w:rPr>
          <w:rFonts w:ascii="Times New Roman" w:hAnsi="Times New Roman" w:cs="Times New Roman"/>
          <w:bCs/>
          <w:iCs/>
          <w:sz w:val="21"/>
          <w:szCs w:val="21"/>
        </w:rPr>
        <w:t xml:space="preserve"> are </w:t>
      </w:r>
      <w:del w:id="1063" w:author="Editor" w:date="2016-02-11T10:32:00Z">
        <w:r>
          <w:rPr>
            <w:rFonts w:ascii="Times New Roman" w:hAnsi="Times New Roman" w:cs="Times New Roman"/>
            <w:bCs/>
            <w:iCs/>
            <w:sz w:val="21"/>
            <w:szCs w:val="21"/>
          </w:rPr>
          <w:delText xml:space="preserve">recommend </w:delText>
        </w:r>
      </w:del>
      <w:r>
        <w:rPr>
          <w:rFonts w:ascii="Times New Roman" w:hAnsi="Times New Roman" w:cs="Times New Roman"/>
          <w:bCs/>
          <w:iCs/>
          <w:sz w:val="21"/>
          <w:szCs w:val="21"/>
        </w:rPr>
        <w:t xml:space="preserve">values </w:t>
      </w:r>
      <w:ins w:id="1064" w:author="Editor" w:date="2016-02-11T10:32:00Z">
        <w:r>
          <w:rPr>
            <w:rFonts w:ascii="Times New Roman" w:hAnsi="Times New Roman" w:cs="Times New Roman"/>
            <w:bCs/>
            <w:iCs/>
            <w:sz w:val="21"/>
            <w:szCs w:val="21"/>
          </w:rPr>
          <w:t xml:space="preserve">recommended </w:t>
        </w:r>
      </w:ins>
      <w:r>
        <w:rPr>
          <w:rFonts w:ascii="Times New Roman" w:hAnsi="Times New Roman" w:cs="Times New Roman"/>
          <w:bCs/>
          <w:iCs/>
          <w:sz w:val="21"/>
          <w:szCs w:val="21"/>
        </w:rPr>
        <w:t xml:space="preserve">by the authors according to </w:t>
      </w:r>
      <w:ins w:id="1065" w:author="Editor" w:date="2016-02-11T10:32:00Z">
        <w:r>
          <w:rPr>
            <w:rFonts w:ascii="Times New Roman" w:hAnsi="Times New Roman" w:cs="Times New Roman"/>
            <w:bCs/>
            <w:iCs/>
            <w:sz w:val="21"/>
            <w:szCs w:val="21"/>
          </w:rPr>
          <w:t xml:space="preserve">a </w:t>
        </w:r>
      </w:ins>
      <w:r>
        <w:rPr>
          <w:rFonts w:ascii="Times New Roman" w:hAnsi="Times New Roman" w:cs="Times New Roman"/>
          <w:bCs/>
          <w:iCs/>
          <w:sz w:val="21"/>
          <w:szCs w:val="21"/>
        </w:rPr>
        <w:t>post-earthquake survey in China. Tak</w:t>
      </w:r>
      <w:ins w:id="1066" w:author="Editor" w:date="2016-02-11T10:32:00Z">
        <w:r>
          <w:rPr>
            <w:rFonts w:ascii="Times New Roman" w:hAnsi="Times New Roman" w:cs="Times New Roman"/>
            <w:bCs/>
            <w:iCs/>
            <w:sz w:val="21"/>
            <w:szCs w:val="21"/>
          </w:rPr>
          <w:t>ing</w:t>
        </w:r>
      </w:ins>
      <w:del w:id="1067" w:author="Editor" w:date="2016-02-11T10:32:00Z">
        <w:r>
          <w:rPr>
            <w:rFonts w:ascii="Times New Roman" w:hAnsi="Times New Roman" w:cs="Times New Roman"/>
            <w:bCs/>
            <w:iCs/>
            <w:sz w:val="21"/>
            <w:szCs w:val="21"/>
          </w:rPr>
          <w:delText>e</w:delText>
        </w:r>
      </w:del>
      <w:r>
        <w:rPr>
          <w:rFonts w:ascii="Times New Roman" w:hAnsi="Times New Roman" w:cs="Times New Roman"/>
          <w:bCs/>
          <w:iCs/>
          <w:sz w:val="21"/>
          <w:szCs w:val="21"/>
        </w:rPr>
        <w:t xml:space="preserve"> the 2008 Wenchuan earthquake as an example</w:t>
      </w:r>
      <w:r>
        <w:rPr>
          <w:rFonts w:ascii="Times New Roman" w:hAnsi="Times New Roman" w:cs="Times New Roman"/>
          <w:bCs/>
          <w:iCs/>
          <w:color w:val="000000" w:themeColor="text1"/>
          <w:sz w:val="21"/>
          <w:szCs w:val="21"/>
        </w:rPr>
        <w:t xml:space="preserve"> (Liu and Zheng </w:t>
      </w:r>
      <w:r>
        <w:rPr>
          <w:rFonts w:ascii="Times New Roman" w:hAnsi="Times New Roman" w:cs="Times New Roman"/>
          <w:bCs/>
          <w:iCs/>
          <w:color w:val="0000FF"/>
          <w:sz w:val="21"/>
          <w:szCs w:val="21"/>
        </w:rPr>
        <w:t>2013</w:t>
      </w:r>
      <w:r>
        <w:rPr>
          <w:rFonts w:ascii="Times New Roman" w:hAnsi="Times New Roman" w:cs="Times New Roman"/>
          <w:bCs/>
          <w:iCs/>
          <w:color w:val="000000" w:themeColor="text1"/>
          <w:sz w:val="21"/>
          <w:szCs w:val="21"/>
        </w:rPr>
        <w:t>)</w:t>
      </w:r>
      <w:r>
        <w:rPr>
          <w:rFonts w:ascii="Times New Roman" w:hAnsi="Times New Roman" w:cs="Times New Roman"/>
          <w:bCs/>
          <w:iCs/>
          <w:sz w:val="21"/>
          <w:szCs w:val="21"/>
        </w:rPr>
        <w:t>, the downtown areas of Mianzhu city suffered serious damage</w:t>
      </w:r>
      <w:del w:id="1068" w:author="Editor" w:date="2016-02-11T10:32:00Z">
        <w:r>
          <w:rPr>
            <w:rFonts w:ascii="Times New Roman" w:hAnsi="Times New Roman" w:cs="Times New Roman"/>
            <w:bCs/>
            <w:iCs/>
            <w:sz w:val="21"/>
            <w:szCs w:val="21"/>
          </w:rPr>
          <w:delText>s</w:delText>
        </w:r>
      </w:del>
      <w:r>
        <w:rPr>
          <w:rFonts w:ascii="Times New Roman" w:hAnsi="Times New Roman" w:cs="Times New Roman"/>
          <w:bCs/>
          <w:iCs/>
          <w:sz w:val="21"/>
          <w:szCs w:val="21"/>
        </w:rPr>
        <w:t xml:space="preserve"> with Chinese SI IX</w:t>
      </w:r>
      <w:ins w:id="1069" w:author="Editor" w:date="2016-02-11T10:32:00Z">
        <w:r>
          <w:rPr>
            <w:rFonts w:ascii="Times New Roman" w:hAnsi="Times New Roman" w:cs="Times New Roman"/>
            <w:bCs/>
            <w:iCs/>
            <w:sz w:val="21"/>
            <w:szCs w:val="21"/>
          </w:rPr>
          <w:t>.</w:t>
        </w:r>
      </w:ins>
      <w:del w:id="1070" w:author="Editor" w:date="2016-02-11T10:32:00Z">
        <w:r>
          <w:rPr>
            <w:rFonts w:ascii="Times New Roman" w:hAnsi="Times New Roman" w:cs="Times New Roman"/>
            <w:bCs/>
            <w:iCs/>
            <w:sz w:val="21"/>
            <w:szCs w:val="21"/>
          </w:rPr>
          <w:delText>,</w:delText>
        </w:r>
      </w:del>
      <w:r>
        <w:rPr>
          <w:rFonts w:ascii="Times New Roman" w:hAnsi="Times New Roman" w:cs="Times New Roman"/>
          <w:bCs/>
          <w:iCs/>
          <w:sz w:val="21"/>
          <w:szCs w:val="21"/>
        </w:rPr>
        <w:t xml:space="preserve"> </w:t>
      </w:r>
      <w:ins w:id="1071" w:author="Editor" w:date="2016-02-11T10:33:00Z">
        <w:r>
          <w:rPr>
            <w:rFonts w:ascii="Times New Roman" w:hAnsi="Times New Roman" w:cs="Times New Roman"/>
            <w:bCs/>
            <w:iCs/>
            <w:sz w:val="21"/>
            <w:szCs w:val="21"/>
          </w:rPr>
          <w:t xml:space="preserve">The </w:t>
        </w:r>
      </w:ins>
      <w:r>
        <w:rPr>
          <w:rFonts w:ascii="Times New Roman" w:hAnsi="Times New Roman" w:cs="Times New Roman"/>
          <w:bCs/>
          <w:iCs/>
          <w:sz w:val="21"/>
          <w:szCs w:val="21"/>
        </w:rPr>
        <w:t xml:space="preserve">water demands in </w:t>
      </w:r>
      <w:bookmarkStart w:id="1072" w:name="OLE_LINK137"/>
      <w:r>
        <w:rPr>
          <w:rFonts w:ascii="Times New Roman" w:hAnsi="Times New Roman" w:cs="Times New Roman"/>
          <w:bCs/>
          <w:iCs/>
          <w:sz w:val="21"/>
          <w:szCs w:val="21"/>
        </w:rPr>
        <w:t>this area</w:t>
      </w:r>
      <w:del w:id="1073" w:author="Editor" w:date="2016-02-11T10:33:00Z">
        <w:r>
          <w:rPr>
            <w:rFonts w:ascii="Times New Roman" w:hAnsi="Times New Roman" w:cs="Times New Roman"/>
            <w:bCs/>
            <w:iCs/>
            <w:sz w:val="21"/>
            <w:szCs w:val="21"/>
          </w:rPr>
          <w:delText>s</w:delText>
        </w:r>
      </w:del>
      <w:r>
        <w:rPr>
          <w:rFonts w:ascii="Times New Roman" w:hAnsi="Times New Roman" w:cs="Times New Roman"/>
          <w:bCs/>
          <w:iCs/>
          <w:sz w:val="21"/>
          <w:szCs w:val="21"/>
        </w:rPr>
        <w:t xml:space="preserve"> </w:t>
      </w:r>
      <w:bookmarkEnd w:id="1072"/>
      <w:r>
        <w:rPr>
          <w:rFonts w:ascii="Times New Roman" w:hAnsi="Times New Roman" w:cs="Times New Roman"/>
          <w:bCs/>
          <w:iCs/>
          <w:sz w:val="21"/>
          <w:szCs w:val="21"/>
        </w:rPr>
        <w:t xml:space="preserve">were </w:t>
      </w:r>
      <w:del w:id="1074" w:author="Quality Control Editor" w:date="2016-02-18T09:03:00Z">
        <w:r>
          <w:rPr>
            <w:rFonts w:ascii="Times New Roman" w:hAnsi="Times New Roman" w:cs="Times New Roman"/>
            <w:bCs/>
            <w:iCs/>
            <w:sz w:val="21"/>
            <w:szCs w:val="21"/>
          </w:rPr>
          <w:delText>about 3</w:delText>
        </w:r>
      </w:del>
      <w:ins w:id="1075" w:author="Quality Control Editor" w:date="2016-02-18T09:03:00Z">
        <w:r>
          <w:rPr>
            <w:rFonts w:ascii="Times New Roman" w:hAnsi="Times New Roman" w:cs="Times New Roman"/>
            <w:bCs/>
            <w:iCs/>
            <w:sz w:val="21"/>
            <w:szCs w:val="21"/>
          </w:rPr>
          <w:t>approximately 3</w:t>
        </w:r>
      </w:ins>
      <w:r>
        <w:rPr>
          <w:rFonts w:ascii="Times New Roman" w:hAnsi="Times New Roman" w:cs="Times New Roman"/>
          <w:bCs/>
          <w:iCs/>
          <w:sz w:val="21"/>
          <w:szCs w:val="21"/>
        </w:rPr>
        <w:t xml:space="preserve">0 percent of the daily demands for normal operation </w:t>
      </w:r>
      <w:del w:id="1076" w:author="Editor" w:date="2016-02-11T10:33:00Z">
        <w:r>
          <w:rPr>
            <w:rFonts w:ascii="Times New Roman" w:hAnsi="Times New Roman" w:cs="Times New Roman"/>
            <w:bCs/>
            <w:iCs/>
            <w:sz w:val="21"/>
            <w:szCs w:val="21"/>
          </w:rPr>
          <w:delText xml:space="preserve">during </w:delText>
        </w:r>
      </w:del>
      <w:ins w:id="1077" w:author="Editor" w:date="2016-02-11T10:33:00Z">
        <w:r>
          <w:rPr>
            <w:rFonts w:ascii="Times New Roman" w:hAnsi="Times New Roman" w:cs="Times New Roman"/>
            <w:bCs/>
            <w:iCs/>
            <w:sz w:val="21"/>
            <w:szCs w:val="21"/>
          </w:rPr>
          <w:t xml:space="preserve">for </w:t>
        </w:r>
      </w:ins>
      <w:r>
        <w:rPr>
          <w:rFonts w:ascii="Times New Roman" w:hAnsi="Times New Roman" w:cs="Times New Roman"/>
          <w:bCs/>
          <w:iCs/>
          <w:sz w:val="21"/>
          <w:szCs w:val="21"/>
        </w:rPr>
        <w:t xml:space="preserve">30 days after the earthquake, </w:t>
      </w:r>
      <w:ins w:id="1078" w:author="Editor" w:date="2016-02-11T10:33:00Z">
        <w:r>
          <w:rPr>
            <w:rFonts w:ascii="Times New Roman" w:hAnsi="Times New Roman" w:cs="Times New Roman"/>
            <w:bCs/>
            <w:iCs/>
            <w:sz w:val="21"/>
            <w:szCs w:val="21"/>
          </w:rPr>
          <w:t xml:space="preserve">and the </w:t>
        </w:r>
      </w:ins>
      <w:r>
        <w:rPr>
          <w:rFonts w:ascii="Times New Roman" w:hAnsi="Times New Roman" w:cs="Times New Roman"/>
          <w:bCs/>
          <w:iCs/>
          <w:sz w:val="21"/>
          <w:szCs w:val="21"/>
        </w:rPr>
        <w:t xml:space="preserve">post-earthquake water demands </w:t>
      </w:r>
      <w:ins w:id="1079" w:author="Editor" w:date="2016-02-11T10:33:00Z">
        <w:r>
          <w:rPr>
            <w:rFonts w:ascii="Times New Roman" w:hAnsi="Times New Roman" w:cs="Times New Roman"/>
            <w:bCs/>
            <w:iCs/>
            <w:sz w:val="21"/>
            <w:szCs w:val="21"/>
          </w:rPr>
          <w:t xml:space="preserve">were </w:t>
        </w:r>
      </w:ins>
      <w:r>
        <w:rPr>
          <w:rFonts w:ascii="Times New Roman" w:hAnsi="Times New Roman" w:cs="Times New Roman"/>
          <w:bCs/>
          <w:iCs/>
          <w:sz w:val="21"/>
          <w:szCs w:val="21"/>
        </w:rPr>
        <w:t xml:space="preserve">mainly concentrated in disaster shelters for evacuation located in green spaces and open spaces in suburban areas. </w:t>
      </w:r>
    </w:p>
    <w:p>
      <w:pPr>
        <w:jc w:val="center"/>
        <w:rPr>
          <w:rFonts w:ascii="Times New Roman" w:hAnsi="Times New Roman" w:cs="Times New Roman"/>
          <w:b/>
          <w:sz w:val="18"/>
          <w:szCs w:val="18"/>
        </w:rPr>
      </w:pPr>
      <w:r>
        <w:rPr>
          <w:rFonts w:ascii="Times New Roman" w:hAnsi="Times New Roman" w:cs="Times New Roman"/>
          <w:b/>
          <w:sz w:val="18"/>
          <w:szCs w:val="18"/>
        </w:rPr>
        <w:t xml:space="preserve">Table 5 </w:t>
      </w:r>
      <w:r>
        <w:rPr>
          <w:rFonts w:ascii="Times New Roman" w:hAnsi="Times New Roman" w:cs="Times New Roman"/>
          <w:sz w:val="18"/>
          <w:szCs w:val="18"/>
        </w:rPr>
        <w:t>Daily water demands and post-earthquake adjustment coefficients</w:t>
      </w:r>
    </w:p>
    <w:tbl>
      <w:tblPr>
        <w:tblStyle w:val="TableGrid"/>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11"/>
        <w:gridCol w:w="1750"/>
        <w:gridCol w:w="621"/>
        <w:gridCol w:w="1371"/>
        <w:gridCol w:w="1750"/>
        <w:gridCol w:w="621"/>
      </w:tblGrid>
      <w:tr>
        <w:trPr>
          <w:jc w:val="center"/>
        </w:trPr>
        <w:tc>
          <w:tcPr>
            <w:tcW w:w="1411" w:type="dxa"/>
            <w:tcBorders>
              <w:top w:val="single" w:sz="8" w:space="0" w:color="auto"/>
              <w:bottom w:val="single" w:sz="2" w:space="0" w:color="auto"/>
            </w:tcBorders>
          </w:tcPr>
          <w:p>
            <w:pPr>
              <w:rPr>
                <w:rFonts w:ascii="Times New Roman" w:hAnsi="Times New Roman"/>
                <w:b/>
                <w:sz w:val="18"/>
                <w:szCs w:val="18"/>
              </w:rPr>
            </w:pPr>
            <w:r>
              <w:rPr>
                <w:rFonts w:ascii="Times New Roman" w:hAnsi="Times New Roman"/>
                <w:b/>
                <w:sz w:val="18"/>
                <w:szCs w:val="18"/>
              </w:rPr>
              <w:lastRenderedPageBreak/>
              <w:t>Land type</w:t>
            </w:r>
          </w:p>
        </w:tc>
        <w:tc>
          <w:tcPr>
            <w:tcW w:w="1750" w:type="dxa"/>
            <w:tcBorders>
              <w:top w:val="single" w:sz="8" w:space="0" w:color="auto"/>
              <w:bottom w:val="single" w:sz="2" w:space="0" w:color="auto"/>
            </w:tcBorders>
          </w:tcPr>
          <w:p>
            <w:pPr>
              <w:jc w:val="left"/>
              <w:rPr>
                <w:rFonts w:ascii="Times New Roman" w:hAnsi="Times New Roman"/>
                <w:bCs/>
                <w:i/>
                <w:iCs/>
                <w:sz w:val="18"/>
                <w:szCs w:val="18"/>
              </w:rPr>
            </w:pPr>
            <w:r>
              <w:rPr>
                <w:rFonts w:ascii="Times New Roman" w:hAnsi="Times New Roman"/>
                <w:bCs/>
                <w:i/>
                <w:iCs/>
                <w:sz w:val="18"/>
                <w:szCs w:val="18"/>
              </w:rPr>
              <w:t>q</w:t>
            </w:r>
            <w:r>
              <w:rPr>
                <w:rFonts w:ascii="Times New Roman" w:hAnsi="Times New Roman"/>
                <w:bCs/>
                <w:i/>
                <w:iCs/>
                <w:sz w:val="18"/>
                <w:szCs w:val="18"/>
                <w:vertAlign w:val="subscript"/>
              </w:rPr>
              <w:t xml:space="preserve">j </w:t>
            </w:r>
            <w:r>
              <w:rPr>
                <w:rFonts w:ascii="Times New Roman" w:hAnsi="Times New Roman"/>
                <w:bCs/>
                <w:iCs/>
                <w:sz w:val="18"/>
                <w:szCs w:val="18"/>
              </w:rPr>
              <w:t>(</w:t>
            </w:r>
            <w:del w:id="1080" w:author="Quality Control Editor" w:date="2016-02-18T09:03:00Z">
              <w:r>
                <w:rPr>
                  <w:rFonts w:ascii="Times New Roman" w:hAnsi="Times New Roman"/>
                  <w:bCs/>
                  <w:iCs/>
                  <w:sz w:val="18"/>
                  <w:szCs w:val="18"/>
                </w:rPr>
                <w:delText>1000m</w:delText>
              </w:r>
              <w:r>
                <w:rPr>
                  <w:rFonts w:ascii="Times New Roman" w:hAnsi="Times New Roman"/>
                  <w:bCs/>
                  <w:iCs/>
                  <w:sz w:val="18"/>
                  <w:szCs w:val="18"/>
                  <w:vertAlign w:val="superscript"/>
                </w:rPr>
                <w:delText>3</w:delText>
              </w:r>
            </w:del>
            <w:ins w:id="1081" w:author="Quality Control Editor" w:date="2016-02-18T09:03:00Z">
              <w:r>
                <w:rPr>
                  <w:rFonts w:ascii="Times New Roman" w:hAnsi="Times New Roman"/>
                  <w:bCs/>
                  <w:iCs/>
                  <w:sz w:val="18"/>
                  <w:szCs w:val="18"/>
                </w:rPr>
                <w:t>1000 m</w:t>
              </w:r>
              <w:r>
                <w:rPr>
                  <w:rFonts w:ascii="Times New Roman" w:hAnsi="Times New Roman"/>
                  <w:bCs/>
                  <w:iCs/>
                  <w:sz w:val="18"/>
                  <w:szCs w:val="18"/>
                  <w:vertAlign w:val="superscript"/>
                  <w:rPrChange w:id="1082" w:author="Quality Control Editor" w:date="2016-02-18T09:03:00Z">
                    <w:rPr>
                      <w:rFonts w:ascii="Times New Roman" w:hAnsi="Times New Roman"/>
                      <w:bCs/>
                      <w:iCs/>
                      <w:sz w:val="18"/>
                      <w:szCs w:val="18"/>
                    </w:rPr>
                  </w:rPrChange>
                </w:rPr>
                <w:t>3</w:t>
              </w:r>
            </w:ins>
            <w:r>
              <w:rPr>
                <w:rFonts w:ascii="Times New Roman" w:hAnsi="Times New Roman"/>
                <w:bCs/>
                <w:iCs/>
                <w:sz w:val="18"/>
                <w:szCs w:val="18"/>
              </w:rPr>
              <w:t>/ km</w:t>
            </w:r>
            <w:r>
              <w:rPr>
                <w:rFonts w:ascii="Times New Roman" w:hAnsi="Times New Roman"/>
                <w:bCs/>
                <w:iCs/>
                <w:sz w:val="18"/>
                <w:szCs w:val="18"/>
                <w:vertAlign w:val="superscript"/>
              </w:rPr>
              <w:t>2</w:t>
            </w:r>
            <w:r>
              <w:rPr>
                <w:rFonts w:ascii="Times New Roman" w:hAnsi="Times New Roman"/>
                <w:bCs/>
                <w:iCs/>
                <w:sz w:val="18"/>
                <w:szCs w:val="18"/>
              </w:rPr>
              <w:t>.day)</w:t>
            </w:r>
          </w:p>
        </w:tc>
        <w:tc>
          <w:tcPr>
            <w:tcW w:w="621" w:type="dxa"/>
            <w:tcBorders>
              <w:top w:val="single" w:sz="8" w:space="0" w:color="auto"/>
              <w:bottom w:val="single" w:sz="2" w:space="0" w:color="auto"/>
            </w:tcBorders>
          </w:tcPr>
          <w:p>
            <w:pPr>
              <w:jc w:val="left"/>
              <w:rPr>
                <w:rFonts w:ascii="Times New Roman" w:hAnsi="Times New Roman"/>
                <w:sz w:val="18"/>
                <w:szCs w:val="18"/>
              </w:rPr>
            </w:pPr>
            <w:r>
              <w:rPr>
                <w:rFonts w:ascii="Times New Roman" w:hAnsi="Times New Roman"/>
                <w:bCs/>
                <w:i/>
                <w:iCs/>
                <w:sz w:val="18"/>
                <w:szCs w:val="18"/>
              </w:rPr>
              <w:t>α</w:t>
            </w:r>
            <w:r>
              <w:rPr>
                <w:rFonts w:ascii="Times New Roman" w:hAnsi="Times New Roman"/>
                <w:bCs/>
                <w:i/>
                <w:iCs/>
                <w:sz w:val="18"/>
                <w:szCs w:val="18"/>
                <w:vertAlign w:val="subscript"/>
              </w:rPr>
              <w:t>j</w:t>
            </w:r>
          </w:p>
        </w:tc>
        <w:tc>
          <w:tcPr>
            <w:tcW w:w="1371" w:type="dxa"/>
            <w:tcBorders>
              <w:top w:val="single" w:sz="8" w:space="0" w:color="auto"/>
              <w:bottom w:val="single" w:sz="2" w:space="0" w:color="auto"/>
            </w:tcBorders>
          </w:tcPr>
          <w:p>
            <w:pPr>
              <w:rPr>
                <w:rFonts w:ascii="Times New Roman" w:hAnsi="Times New Roman"/>
                <w:b/>
                <w:sz w:val="18"/>
                <w:szCs w:val="18"/>
              </w:rPr>
            </w:pPr>
            <w:r>
              <w:rPr>
                <w:rFonts w:ascii="Times New Roman" w:hAnsi="Times New Roman"/>
                <w:b/>
                <w:sz w:val="18"/>
                <w:szCs w:val="18"/>
              </w:rPr>
              <w:t>Land type</w:t>
            </w:r>
          </w:p>
        </w:tc>
        <w:tc>
          <w:tcPr>
            <w:tcW w:w="1750" w:type="dxa"/>
            <w:tcBorders>
              <w:top w:val="single" w:sz="8" w:space="0" w:color="auto"/>
              <w:bottom w:val="single" w:sz="2" w:space="0" w:color="auto"/>
            </w:tcBorders>
          </w:tcPr>
          <w:p>
            <w:pPr>
              <w:jc w:val="left"/>
              <w:rPr>
                <w:rFonts w:ascii="Times New Roman" w:hAnsi="Times New Roman"/>
                <w:bCs/>
                <w:i/>
                <w:iCs/>
                <w:sz w:val="18"/>
                <w:szCs w:val="18"/>
              </w:rPr>
            </w:pPr>
            <w:r>
              <w:rPr>
                <w:rFonts w:ascii="Times New Roman" w:hAnsi="Times New Roman"/>
                <w:bCs/>
                <w:i/>
                <w:iCs/>
                <w:sz w:val="18"/>
                <w:szCs w:val="18"/>
              </w:rPr>
              <w:t>q</w:t>
            </w:r>
            <w:r>
              <w:rPr>
                <w:rFonts w:ascii="Times New Roman" w:hAnsi="Times New Roman"/>
                <w:bCs/>
                <w:i/>
                <w:iCs/>
                <w:sz w:val="18"/>
                <w:szCs w:val="18"/>
                <w:vertAlign w:val="subscript"/>
              </w:rPr>
              <w:t xml:space="preserve">j </w:t>
            </w:r>
            <w:r>
              <w:rPr>
                <w:rFonts w:ascii="Times New Roman" w:hAnsi="Times New Roman"/>
                <w:bCs/>
                <w:iCs/>
                <w:sz w:val="18"/>
                <w:szCs w:val="18"/>
              </w:rPr>
              <w:t>(</w:t>
            </w:r>
            <w:del w:id="1083" w:author="Quality Control Editor" w:date="2016-02-18T09:03:00Z">
              <w:r>
                <w:rPr>
                  <w:rFonts w:ascii="Times New Roman" w:hAnsi="Times New Roman"/>
                  <w:bCs/>
                  <w:iCs/>
                  <w:sz w:val="18"/>
                  <w:szCs w:val="18"/>
                </w:rPr>
                <w:delText>1000m</w:delText>
              </w:r>
              <w:r>
                <w:rPr>
                  <w:rFonts w:ascii="Times New Roman" w:hAnsi="Times New Roman"/>
                  <w:bCs/>
                  <w:iCs/>
                  <w:sz w:val="18"/>
                  <w:szCs w:val="18"/>
                  <w:vertAlign w:val="superscript"/>
                </w:rPr>
                <w:delText>3</w:delText>
              </w:r>
            </w:del>
            <w:ins w:id="1084" w:author="Quality Control Editor" w:date="2016-02-18T09:03:00Z">
              <w:r>
                <w:rPr>
                  <w:rFonts w:ascii="Times New Roman" w:hAnsi="Times New Roman"/>
                  <w:bCs/>
                  <w:iCs/>
                  <w:sz w:val="18"/>
                  <w:szCs w:val="18"/>
                </w:rPr>
                <w:t>1000 m</w:t>
              </w:r>
              <w:r>
                <w:rPr>
                  <w:rFonts w:ascii="Times New Roman" w:hAnsi="Times New Roman"/>
                  <w:bCs/>
                  <w:iCs/>
                  <w:sz w:val="18"/>
                  <w:szCs w:val="18"/>
                  <w:vertAlign w:val="superscript"/>
                  <w:rPrChange w:id="1085" w:author="Quality Control Editor" w:date="2016-02-18T09:03:00Z">
                    <w:rPr>
                      <w:rFonts w:ascii="Times New Roman" w:hAnsi="Times New Roman"/>
                      <w:bCs/>
                      <w:iCs/>
                      <w:sz w:val="18"/>
                      <w:szCs w:val="18"/>
                    </w:rPr>
                  </w:rPrChange>
                </w:rPr>
                <w:t>3</w:t>
              </w:r>
            </w:ins>
            <w:r>
              <w:rPr>
                <w:rFonts w:ascii="Times New Roman" w:hAnsi="Times New Roman"/>
                <w:bCs/>
                <w:iCs/>
                <w:sz w:val="18"/>
                <w:szCs w:val="18"/>
              </w:rPr>
              <w:t>/ km</w:t>
            </w:r>
            <w:r>
              <w:rPr>
                <w:rFonts w:ascii="Times New Roman" w:hAnsi="Times New Roman"/>
                <w:bCs/>
                <w:iCs/>
                <w:sz w:val="18"/>
                <w:szCs w:val="18"/>
                <w:vertAlign w:val="superscript"/>
              </w:rPr>
              <w:t>2</w:t>
            </w:r>
            <w:r>
              <w:rPr>
                <w:rFonts w:ascii="Times New Roman" w:hAnsi="Times New Roman"/>
                <w:bCs/>
                <w:iCs/>
                <w:sz w:val="18"/>
                <w:szCs w:val="18"/>
              </w:rPr>
              <w:t>.day)</w:t>
            </w:r>
          </w:p>
        </w:tc>
        <w:tc>
          <w:tcPr>
            <w:tcW w:w="621" w:type="dxa"/>
            <w:tcBorders>
              <w:top w:val="single" w:sz="8" w:space="0" w:color="auto"/>
              <w:bottom w:val="single" w:sz="2" w:space="0" w:color="auto"/>
            </w:tcBorders>
          </w:tcPr>
          <w:p>
            <w:pPr>
              <w:jc w:val="left"/>
              <w:rPr>
                <w:rFonts w:ascii="Times New Roman" w:hAnsi="Times New Roman"/>
                <w:sz w:val="18"/>
                <w:szCs w:val="18"/>
              </w:rPr>
            </w:pPr>
            <w:r>
              <w:rPr>
                <w:rFonts w:ascii="Times New Roman" w:hAnsi="Times New Roman"/>
                <w:bCs/>
                <w:i/>
                <w:iCs/>
                <w:sz w:val="18"/>
                <w:szCs w:val="18"/>
              </w:rPr>
              <w:t>α</w:t>
            </w:r>
            <w:r>
              <w:rPr>
                <w:rFonts w:ascii="Times New Roman" w:hAnsi="Times New Roman"/>
                <w:bCs/>
                <w:i/>
                <w:iCs/>
                <w:sz w:val="18"/>
                <w:szCs w:val="18"/>
                <w:vertAlign w:val="subscript"/>
              </w:rPr>
              <w:t>j</w:t>
            </w:r>
          </w:p>
        </w:tc>
      </w:tr>
      <w:tr>
        <w:trPr>
          <w:jc w:val="center"/>
        </w:trPr>
        <w:tc>
          <w:tcPr>
            <w:tcW w:w="1411" w:type="dxa"/>
            <w:tcBorders>
              <w:top w:val="single" w:sz="2" w:space="0" w:color="auto"/>
            </w:tcBorders>
          </w:tcPr>
          <w:p>
            <w:pPr>
              <w:rPr>
                <w:rFonts w:ascii="Times New Roman" w:hAnsi="Times New Roman"/>
                <w:sz w:val="18"/>
                <w:szCs w:val="18"/>
              </w:rPr>
            </w:pPr>
            <w:r>
              <w:rPr>
                <w:rFonts w:ascii="Times New Roman" w:hAnsi="Times New Roman"/>
                <w:sz w:val="18"/>
                <w:szCs w:val="18"/>
              </w:rPr>
              <w:t>Residential</w:t>
            </w:r>
          </w:p>
        </w:tc>
        <w:tc>
          <w:tcPr>
            <w:tcW w:w="1750" w:type="dxa"/>
            <w:tcBorders>
              <w:top w:val="single" w:sz="2" w:space="0" w:color="auto"/>
            </w:tcBorders>
          </w:tcPr>
          <w:p>
            <w:pPr>
              <w:jc w:val="center"/>
              <w:rPr>
                <w:rFonts w:ascii="Times New Roman" w:hAnsi="Times New Roman"/>
                <w:sz w:val="18"/>
                <w:szCs w:val="18"/>
              </w:rPr>
            </w:pPr>
            <w:r>
              <w:rPr>
                <w:rFonts w:ascii="Times New Roman" w:hAnsi="Times New Roman"/>
                <w:sz w:val="18"/>
                <w:szCs w:val="18"/>
              </w:rPr>
              <w:t>19</w:t>
            </w:r>
          </w:p>
        </w:tc>
        <w:tc>
          <w:tcPr>
            <w:tcW w:w="621" w:type="dxa"/>
            <w:tcBorders>
              <w:top w:val="single" w:sz="2" w:space="0" w:color="auto"/>
            </w:tcBorders>
          </w:tcPr>
          <w:p>
            <w:pPr>
              <w:rPr>
                <w:rFonts w:ascii="Times New Roman" w:hAnsi="Times New Roman"/>
                <w:sz w:val="18"/>
                <w:szCs w:val="18"/>
              </w:rPr>
            </w:pPr>
            <w:r>
              <w:rPr>
                <w:rFonts w:ascii="Times New Roman" w:hAnsi="Times New Roman"/>
                <w:sz w:val="18"/>
                <w:szCs w:val="18"/>
              </w:rPr>
              <w:t>0.3</w:t>
            </w:r>
          </w:p>
        </w:tc>
        <w:tc>
          <w:tcPr>
            <w:tcW w:w="1371" w:type="dxa"/>
            <w:tcBorders>
              <w:top w:val="single" w:sz="2" w:space="0" w:color="auto"/>
            </w:tcBorders>
          </w:tcPr>
          <w:p>
            <w:pPr>
              <w:rPr>
                <w:rFonts w:ascii="Times New Roman" w:hAnsi="Times New Roman"/>
                <w:sz w:val="18"/>
                <w:szCs w:val="18"/>
              </w:rPr>
            </w:pPr>
            <w:r>
              <w:rPr>
                <w:rFonts w:ascii="Times New Roman" w:hAnsi="Times New Roman"/>
                <w:sz w:val="18"/>
                <w:szCs w:val="18"/>
              </w:rPr>
              <w:t>Special space</w:t>
            </w:r>
          </w:p>
        </w:tc>
        <w:tc>
          <w:tcPr>
            <w:tcW w:w="1750" w:type="dxa"/>
            <w:tcBorders>
              <w:top w:val="single" w:sz="2" w:space="0" w:color="auto"/>
            </w:tcBorders>
          </w:tcPr>
          <w:p>
            <w:pPr>
              <w:jc w:val="center"/>
              <w:rPr>
                <w:rFonts w:ascii="Times New Roman" w:hAnsi="Times New Roman"/>
                <w:sz w:val="18"/>
                <w:szCs w:val="18"/>
              </w:rPr>
            </w:pPr>
            <w:r>
              <w:rPr>
                <w:rFonts w:ascii="Times New Roman" w:hAnsi="Times New Roman"/>
                <w:sz w:val="18"/>
                <w:szCs w:val="18"/>
              </w:rPr>
              <w:t>10</w:t>
            </w:r>
          </w:p>
        </w:tc>
        <w:tc>
          <w:tcPr>
            <w:tcW w:w="621" w:type="dxa"/>
            <w:tcBorders>
              <w:top w:val="single" w:sz="2" w:space="0" w:color="auto"/>
            </w:tcBorders>
          </w:tcPr>
          <w:p>
            <w:pPr>
              <w:rPr>
                <w:rFonts w:ascii="Times New Roman" w:hAnsi="Times New Roman"/>
                <w:sz w:val="18"/>
                <w:szCs w:val="18"/>
              </w:rPr>
            </w:pPr>
            <w:r>
              <w:rPr>
                <w:rFonts w:ascii="Times New Roman" w:hAnsi="Times New Roman"/>
                <w:sz w:val="18"/>
                <w:szCs w:val="18"/>
              </w:rPr>
              <w:t>1.0</w:t>
            </w:r>
          </w:p>
        </w:tc>
      </w:tr>
      <w:tr>
        <w:trPr>
          <w:jc w:val="center"/>
        </w:trPr>
        <w:tc>
          <w:tcPr>
            <w:tcW w:w="1411" w:type="dxa"/>
          </w:tcPr>
          <w:p>
            <w:pPr>
              <w:rPr>
                <w:rFonts w:ascii="Times New Roman" w:hAnsi="Times New Roman"/>
                <w:sz w:val="18"/>
                <w:szCs w:val="18"/>
              </w:rPr>
            </w:pPr>
            <w:r>
              <w:rPr>
                <w:rFonts w:ascii="Times New Roman" w:hAnsi="Times New Roman"/>
                <w:sz w:val="18"/>
                <w:szCs w:val="18"/>
              </w:rPr>
              <w:t>Public service</w:t>
            </w:r>
          </w:p>
        </w:tc>
        <w:tc>
          <w:tcPr>
            <w:tcW w:w="1750" w:type="dxa"/>
          </w:tcPr>
          <w:p>
            <w:pPr>
              <w:jc w:val="center"/>
              <w:rPr>
                <w:rFonts w:ascii="Times New Roman" w:hAnsi="Times New Roman"/>
                <w:sz w:val="18"/>
                <w:szCs w:val="18"/>
              </w:rPr>
            </w:pPr>
            <w:r>
              <w:rPr>
                <w:rFonts w:ascii="Times New Roman" w:hAnsi="Times New Roman"/>
                <w:sz w:val="18"/>
                <w:szCs w:val="18"/>
              </w:rPr>
              <w:t>10</w:t>
            </w:r>
          </w:p>
        </w:tc>
        <w:tc>
          <w:tcPr>
            <w:tcW w:w="621" w:type="dxa"/>
          </w:tcPr>
          <w:p>
            <w:pPr>
              <w:rPr>
                <w:rFonts w:ascii="Times New Roman" w:hAnsi="Times New Roman"/>
                <w:sz w:val="18"/>
                <w:szCs w:val="18"/>
              </w:rPr>
            </w:pPr>
            <w:r>
              <w:rPr>
                <w:rFonts w:ascii="Times New Roman" w:hAnsi="Times New Roman"/>
                <w:sz w:val="18"/>
                <w:szCs w:val="18"/>
              </w:rPr>
              <w:t>2.0</w:t>
            </w:r>
          </w:p>
        </w:tc>
        <w:tc>
          <w:tcPr>
            <w:tcW w:w="1371" w:type="dxa"/>
          </w:tcPr>
          <w:p>
            <w:pPr>
              <w:rPr>
                <w:rFonts w:ascii="Times New Roman" w:hAnsi="Times New Roman"/>
                <w:sz w:val="18"/>
                <w:szCs w:val="18"/>
              </w:rPr>
            </w:pPr>
            <w:r>
              <w:rPr>
                <w:rFonts w:ascii="Times New Roman" w:hAnsi="Times New Roman"/>
                <w:sz w:val="18"/>
                <w:szCs w:val="18"/>
              </w:rPr>
              <w:t>Warehouse</w:t>
            </w:r>
          </w:p>
        </w:tc>
        <w:tc>
          <w:tcPr>
            <w:tcW w:w="1750" w:type="dxa"/>
          </w:tcPr>
          <w:p>
            <w:pPr>
              <w:jc w:val="center"/>
              <w:rPr>
                <w:rFonts w:ascii="Times New Roman" w:hAnsi="Times New Roman"/>
                <w:sz w:val="18"/>
                <w:szCs w:val="18"/>
              </w:rPr>
            </w:pPr>
            <w:r>
              <w:rPr>
                <w:rFonts w:ascii="Times New Roman" w:hAnsi="Times New Roman"/>
                <w:sz w:val="18"/>
                <w:szCs w:val="18"/>
              </w:rPr>
              <w:t>3.5</w:t>
            </w:r>
          </w:p>
        </w:tc>
        <w:tc>
          <w:tcPr>
            <w:tcW w:w="621" w:type="dxa"/>
          </w:tcPr>
          <w:p>
            <w:pPr>
              <w:rPr>
                <w:rFonts w:ascii="Times New Roman" w:hAnsi="Times New Roman"/>
                <w:sz w:val="18"/>
                <w:szCs w:val="18"/>
              </w:rPr>
            </w:pPr>
            <w:r>
              <w:rPr>
                <w:rFonts w:ascii="Times New Roman" w:hAnsi="Times New Roman"/>
                <w:sz w:val="18"/>
                <w:szCs w:val="18"/>
              </w:rPr>
              <w:t>1.0</w:t>
            </w:r>
          </w:p>
        </w:tc>
      </w:tr>
      <w:tr>
        <w:trPr>
          <w:jc w:val="center"/>
        </w:trPr>
        <w:tc>
          <w:tcPr>
            <w:tcW w:w="1411" w:type="dxa"/>
          </w:tcPr>
          <w:p>
            <w:pPr>
              <w:rPr>
                <w:rFonts w:ascii="Times New Roman" w:hAnsi="Times New Roman"/>
                <w:sz w:val="18"/>
                <w:szCs w:val="18"/>
              </w:rPr>
            </w:pPr>
            <w:r>
              <w:rPr>
                <w:rFonts w:ascii="Times New Roman" w:hAnsi="Times New Roman"/>
                <w:sz w:val="18"/>
                <w:szCs w:val="18"/>
              </w:rPr>
              <w:t>Commercial</w:t>
            </w:r>
          </w:p>
        </w:tc>
        <w:tc>
          <w:tcPr>
            <w:tcW w:w="1750" w:type="dxa"/>
          </w:tcPr>
          <w:p>
            <w:pPr>
              <w:jc w:val="center"/>
              <w:rPr>
                <w:rFonts w:ascii="Times New Roman" w:hAnsi="Times New Roman"/>
                <w:sz w:val="18"/>
                <w:szCs w:val="18"/>
              </w:rPr>
            </w:pPr>
            <w:r>
              <w:rPr>
                <w:rFonts w:ascii="Times New Roman" w:hAnsi="Times New Roman"/>
                <w:sz w:val="18"/>
                <w:szCs w:val="18"/>
              </w:rPr>
              <w:t>10</w:t>
            </w:r>
          </w:p>
        </w:tc>
        <w:tc>
          <w:tcPr>
            <w:tcW w:w="621" w:type="dxa"/>
          </w:tcPr>
          <w:p>
            <w:pPr>
              <w:rPr>
                <w:rFonts w:ascii="Times New Roman" w:hAnsi="Times New Roman"/>
                <w:sz w:val="18"/>
                <w:szCs w:val="18"/>
              </w:rPr>
            </w:pPr>
            <w:r>
              <w:rPr>
                <w:rFonts w:ascii="Times New Roman" w:hAnsi="Times New Roman"/>
                <w:sz w:val="18"/>
                <w:szCs w:val="18"/>
              </w:rPr>
              <w:t>0.3</w:t>
            </w:r>
          </w:p>
        </w:tc>
        <w:tc>
          <w:tcPr>
            <w:tcW w:w="1371" w:type="dxa"/>
          </w:tcPr>
          <w:p>
            <w:pPr>
              <w:rPr>
                <w:rFonts w:ascii="Times New Roman" w:hAnsi="Times New Roman"/>
                <w:sz w:val="18"/>
                <w:szCs w:val="18"/>
              </w:rPr>
            </w:pPr>
            <w:r>
              <w:rPr>
                <w:rFonts w:ascii="Times New Roman" w:hAnsi="Times New Roman"/>
                <w:sz w:val="18"/>
                <w:szCs w:val="18"/>
              </w:rPr>
              <w:t>Municipal</w:t>
            </w:r>
          </w:p>
        </w:tc>
        <w:tc>
          <w:tcPr>
            <w:tcW w:w="1750" w:type="dxa"/>
          </w:tcPr>
          <w:p>
            <w:pPr>
              <w:jc w:val="center"/>
              <w:rPr>
                <w:rFonts w:ascii="Times New Roman" w:hAnsi="Times New Roman"/>
                <w:sz w:val="18"/>
                <w:szCs w:val="18"/>
              </w:rPr>
            </w:pPr>
            <w:r>
              <w:rPr>
                <w:rFonts w:ascii="Times New Roman" w:hAnsi="Times New Roman"/>
                <w:sz w:val="18"/>
                <w:szCs w:val="18"/>
              </w:rPr>
              <w:t>10</w:t>
            </w:r>
          </w:p>
        </w:tc>
        <w:tc>
          <w:tcPr>
            <w:tcW w:w="621" w:type="dxa"/>
          </w:tcPr>
          <w:p>
            <w:pPr>
              <w:rPr>
                <w:rFonts w:ascii="Times New Roman" w:hAnsi="Times New Roman"/>
                <w:sz w:val="18"/>
                <w:szCs w:val="18"/>
              </w:rPr>
            </w:pPr>
            <w:r>
              <w:rPr>
                <w:rFonts w:ascii="Times New Roman" w:hAnsi="Times New Roman"/>
                <w:sz w:val="18"/>
                <w:szCs w:val="18"/>
              </w:rPr>
              <w:t>2.0</w:t>
            </w:r>
          </w:p>
        </w:tc>
      </w:tr>
      <w:tr>
        <w:trPr>
          <w:jc w:val="center"/>
        </w:trPr>
        <w:tc>
          <w:tcPr>
            <w:tcW w:w="1411" w:type="dxa"/>
          </w:tcPr>
          <w:p>
            <w:pPr>
              <w:rPr>
                <w:rFonts w:ascii="Times New Roman" w:hAnsi="Times New Roman"/>
                <w:sz w:val="18"/>
                <w:szCs w:val="18"/>
              </w:rPr>
            </w:pPr>
            <w:r>
              <w:rPr>
                <w:rFonts w:ascii="Times New Roman" w:hAnsi="Times New Roman"/>
                <w:sz w:val="18"/>
                <w:szCs w:val="18"/>
              </w:rPr>
              <w:t>Green space</w:t>
            </w:r>
          </w:p>
        </w:tc>
        <w:tc>
          <w:tcPr>
            <w:tcW w:w="1750" w:type="dxa"/>
          </w:tcPr>
          <w:p>
            <w:pPr>
              <w:jc w:val="center"/>
              <w:rPr>
                <w:rFonts w:ascii="Times New Roman" w:hAnsi="Times New Roman"/>
                <w:sz w:val="18"/>
                <w:szCs w:val="18"/>
              </w:rPr>
            </w:pPr>
            <w:r>
              <w:rPr>
                <w:rFonts w:ascii="Times New Roman" w:hAnsi="Times New Roman"/>
                <w:sz w:val="18"/>
                <w:szCs w:val="18"/>
              </w:rPr>
              <w:t>2.0</w:t>
            </w:r>
          </w:p>
        </w:tc>
        <w:tc>
          <w:tcPr>
            <w:tcW w:w="621" w:type="dxa"/>
          </w:tcPr>
          <w:p>
            <w:pPr>
              <w:rPr>
                <w:rFonts w:ascii="Times New Roman" w:hAnsi="Times New Roman"/>
                <w:sz w:val="18"/>
                <w:szCs w:val="18"/>
              </w:rPr>
            </w:pPr>
            <w:r>
              <w:rPr>
                <w:rFonts w:ascii="Times New Roman" w:hAnsi="Times New Roman"/>
                <w:sz w:val="18"/>
                <w:szCs w:val="18"/>
              </w:rPr>
              <w:t>5.0</w:t>
            </w:r>
          </w:p>
        </w:tc>
        <w:tc>
          <w:tcPr>
            <w:tcW w:w="1371" w:type="dxa"/>
          </w:tcPr>
          <w:p>
            <w:pPr>
              <w:rPr>
                <w:rFonts w:ascii="Times New Roman" w:hAnsi="Times New Roman"/>
                <w:sz w:val="18"/>
                <w:szCs w:val="18"/>
              </w:rPr>
            </w:pPr>
            <w:r>
              <w:rPr>
                <w:rFonts w:ascii="Times New Roman" w:hAnsi="Times New Roman"/>
                <w:sz w:val="18"/>
                <w:szCs w:val="18"/>
              </w:rPr>
              <w:t>Industrial</w:t>
            </w:r>
          </w:p>
        </w:tc>
        <w:tc>
          <w:tcPr>
            <w:tcW w:w="1750" w:type="dxa"/>
          </w:tcPr>
          <w:p>
            <w:pPr>
              <w:jc w:val="center"/>
              <w:rPr>
                <w:rFonts w:ascii="Times New Roman" w:hAnsi="Times New Roman"/>
                <w:sz w:val="18"/>
                <w:szCs w:val="18"/>
              </w:rPr>
            </w:pPr>
            <w:r>
              <w:rPr>
                <w:rFonts w:ascii="Times New Roman" w:hAnsi="Times New Roman"/>
                <w:sz w:val="18"/>
                <w:szCs w:val="18"/>
              </w:rPr>
              <w:t>20</w:t>
            </w:r>
          </w:p>
        </w:tc>
        <w:tc>
          <w:tcPr>
            <w:tcW w:w="621" w:type="dxa"/>
          </w:tcPr>
          <w:p>
            <w:pPr>
              <w:rPr>
                <w:rFonts w:ascii="Times New Roman" w:hAnsi="Times New Roman"/>
                <w:sz w:val="18"/>
                <w:szCs w:val="18"/>
              </w:rPr>
            </w:pPr>
            <w:r>
              <w:rPr>
                <w:rFonts w:ascii="Times New Roman" w:hAnsi="Times New Roman"/>
                <w:sz w:val="18"/>
                <w:szCs w:val="18"/>
              </w:rPr>
              <w:t>0.3</w:t>
            </w:r>
          </w:p>
        </w:tc>
      </w:tr>
    </w:tbl>
    <w:p>
      <w:pPr>
        <w:ind w:firstLineChars="200" w:firstLine="420"/>
        <w:rPr>
          <w:rFonts w:ascii="Times New Roman" w:hAnsi="Times New Roman" w:cs="Times New Roman"/>
          <w:sz w:val="21"/>
          <w:szCs w:val="21"/>
        </w:rPr>
      </w:pPr>
      <w:bookmarkStart w:id="1086" w:name="OLE_LINK230"/>
      <w:bookmarkStart w:id="1087" w:name="OLE_LINK231"/>
      <w:r>
        <w:rPr>
          <w:rFonts w:ascii="Times New Roman" w:hAnsi="Times New Roman" w:cs="Times New Roman"/>
          <w:color w:val="000000" w:themeColor="text1"/>
          <w:kern w:val="0"/>
          <w:sz w:val="21"/>
          <w:szCs w:val="21"/>
        </w:rPr>
        <w:t xml:space="preserve">The </w:t>
      </w:r>
      <w:r>
        <w:rPr>
          <w:rFonts w:ascii="Times New Roman" w:hAnsi="Times New Roman" w:cs="Times New Roman"/>
          <w:bCs/>
          <w:iCs/>
          <w:color w:val="000000" w:themeColor="text1"/>
          <w:sz w:val="21"/>
          <w:szCs w:val="21"/>
        </w:rPr>
        <w:t>water demand</w:t>
      </w:r>
      <w:del w:id="1088" w:author="Editor" w:date="2016-02-11T10:33:00Z">
        <w:r>
          <w:rPr>
            <w:rFonts w:ascii="Times New Roman" w:hAnsi="Times New Roman" w:cs="Times New Roman"/>
            <w:bCs/>
            <w:iCs/>
            <w:color w:val="000000" w:themeColor="text1"/>
            <w:sz w:val="21"/>
            <w:szCs w:val="21"/>
          </w:rPr>
          <w:delText>s</w:delText>
        </w:r>
      </w:del>
      <w:r>
        <w:rPr>
          <w:rFonts w:ascii="Times New Roman" w:hAnsi="Times New Roman" w:cs="Times New Roman"/>
          <w:color w:val="000000" w:themeColor="text1"/>
          <w:kern w:val="0"/>
          <w:sz w:val="21"/>
          <w:szCs w:val="21"/>
        </w:rPr>
        <w:t xml:space="preserve"> proportion</w:t>
      </w:r>
      <w:ins w:id="1089" w:author="Editor" w:date="2016-02-11T10:33:00Z">
        <w:r>
          <w:rPr>
            <w:rFonts w:ascii="Times New Roman" w:hAnsi="Times New Roman" w:cs="Times New Roman"/>
            <w:color w:val="000000" w:themeColor="text1"/>
            <w:kern w:val="0"/>
            <w:sz w:val="21"/>
            <w:szCs w:val="21"/>
          </w:rPr>
          <w:t>s</w:t>
        </w:r>
      </w:ins>
      <w:r>
        <w:rPr>
          <w:rFonts w:ascii="Times New Roman" w:hAnsi="Times New Roman" w:cs="Times New Roman"/>
          <w:color w:val="000000" w:themeColor="text1"/>
          <w:kern w:val="0"/>
          <w:sz w:val="21"/>
          <w:szCs w:val="21"/>
        </w:rPr>
        <w:t xml:space="preserve"> of </w:t>
      </w:r>
      <w:r>
        <w:rPr>
          <w:rFonts w:ascii="Times New Roman" w:hAnsi="Times New Roman" w:cs="Times New Roman"/>
          <w:bCs/>
          <w:iCs/>
          <w:color w:val="000000" w:themeColor="text1"/>
          <w:sz w:val="21"/>
          <w:szCs w:val="21"/>
        </w:rPr>
        <w:t>sub-index</w:t>
      </w:r>
      <w:ins w:id="1090" w:author="Editor" w:date="2016-02-11T10:33:00Z">
        <w:r>
          <w:rPr>
            <w:rFonts w:ascii="Times New Roman" w:hAnsi="Times New Roman" w:cs="Times New Roman"/>
            <w:bCs/>
            <w:iCs/>
            <w:color w:val="000000" w:themeColor="text1"/>
            <w:sz w:val="21"/>
            <w:szCs w:val="21"/>
          </w:rPr>
          <w:t>es</w:t>
        </w:r>
      </w:ins>
      <w:r>
        <w:rPr>
          <w:rFonts w:ascii="Times New Roman" w:hAnsi="Times New Roman" w:cs="Times New Roman"/>
          <w:bCs/>
          <w:iCs/>
          <w:color w:val="000000" w:themeColor="text1"/>
          <w:sz w:val="21"/>
          <w:szCs w:val="21"/>
        </w:rPr>
        <w:t xml:space="preserve"> </w:t>
      </w:r>
      <w:r>
        <w:rPr>
          <w:rFonts w:ascii="Times New Roman" w:hAnsi="Times New Roman" w:cs="Times New Roman"/>
          <w:bCs/>
          <w:i/>
          <w:iCs/>
          <w:color w:val="000000" w:themeColor="text1"/>
          <w:sz w:val="21"/>
          <w:szCs w:val="21"/>
        </w:rPr>
        <w:t>I</w:t>
      </w:r>
      <w:r>
        <w:rPr>
          <w:rFonts w:ascii="Times New Roman" w:hAnsi="Times New Roman" w:cs="Times New Roman"/>
          <w:bCs/>
          <w:iCs/>
          <w:color w:val="000000" w:themeColor="text1"/>
          <w:sz w:val="21"/>
          <w:szCs w:val="21"/>
          <w:vertAlign w:val="subscript"/>
        </w:rPr>
        <w:t>1</w:t>
      </w:r>
      <w:r>
        <w:rPr>
          <w:rFonts w:ascii="Times New Roman" w:hAnsi="Times New Roman" w:cs="Times New Roman"/>
          <w:bCs/>
          <w:i/>
          <w:iCs/>
          <w:color w:val="000000" w:themeColor="text1"/>
          <w:sz w:val="21"/>
          <w:szCs w:val="21"/>
          <w:vertAlign w:val="subscript"/>
        </w:rPr>
        <w:t>j</w:t>
      </w:r>
      <w:r>
        <w:rPr>
          <w:rFonts w:ascii="Times New Roman" w:hAnsi="Times New Roman" w:cs="Times New Roman"/>
          <w:bCs/>
          <w:iCs/>
          <w:color w:val="000000" w:themeColor="text1"/>
          <w:sz w:val="21"/>
          <w:szCs w:val="21"/>
        </w:rPr>
        <w:t xml:space="preserve"> and </w:t>
      </w:r>
      <w:r>
        <w:rPr>
          <w:rFonts w:ascii="Times New Roman" w:hAnsi="Times New Roman" w:cs="Times New Roman"/>
          <w:bCs/>
          <w:i/>
          <w:iCs/>
          <w:color w:val="000000" w:themeColor="text1"/>
          <w:sz w:val="21"/>
          <w:szCs w:val="21"/>
        </w:rPr>
        <w:t>I</w:t>
      </w:r>
      <w:r>
        <w:rPr>
          <w:rFonts w:ascii="Times New Roman" w:hAnsi="Times New Roman" w:cs="Times New Roman"/>
          <w:bCs/>
          <w:iCs/>
          <w:color w:val="000000" w:themeColor="text1"/>
          <w:sz w:val="21"/>
          <w:szCs w:val="21"/>
          <w:vertAlign w:val="subscript"/>
        </w:rPr>
        <w:t>2</w:t>
      </w:r>
      <w:r>
        <w:rPr>
          <w:rFonts w:ascii="Times New Roman" w:hAnsi="Times New Roman" w:cs="Times New Roman"/>
          <w:bCs/>
          <w:i/>
          <w:iCs/>
          <w:color w:val="000000" w:themeColor="text1"/>
          <w:sz w:val="21"/>
          <w:szCs w:val="21"/>
          <w:vertAlign w:val="subscript"/>
        </w:rPr>
        <w:t>j</w:t>
      </w:r>
      <w:r>
        <w:rPr>
          <w:rFonts w:ascii="Times New Roman" w:hAnsi="Times New Roman" w:cs="Times New Roman"/>
          <w:bCs/>
          <w:iCs/>
          <w:color w:val="000000" w:themeColor="text1"/>
          <w:sz w:val="21"/>
          <w:szCs w:val="21"/>
        </w:rPr>
        <w:t xml:space="preserve"> of each user node are displayed in Fig. </w:t>
      </w:r>
      <w:bookmarkStart w:id="1091" w:name="OLE_LINK144"/>
      <w:bookmarkStart w:id="1092" w:name="OLE_LINK145"/>
      <w:bookmarkStart w:id="1093" w:name="OLE_LINK146"/>
      <w:r>
        <w:rPr>
          <w:rFonts w:ascii="Times New Roman" w:hAnsi="Times New Roman" w:cs="Times New Roman"/>
          <w:bCs/>
          <w:iCs/>
          <w:color w:val="0000FF"/>
          <w:sz w:val="21"/>
          <w:szCs w:val="21"/>
        </w:rPr>
        <w:t>12</w:t>
      </w:r>
      <w:r>
        <w:rPr>
          <w:rFonts w:ascii="Times New Roman" w:hAnsi="Times New Roman" w:cs="Times New Roman"/>
          <w:bCs/>
          <w:iCs/>
          <w:color w:val="000000" w:themeColor="text1"/>
          <w:sz w:val="21"/>
          <w:szCs w:val="21"/>
        </w:rPr>
        <w:t>(</w:t>
      </w:r>
      <w:r>
        <w:rPr>
          <w:rFonts w:ascii="Times New Roman" w:hAnsi="Times New Roman" w:cs="Times New Roman"/>
          <w:bCs/>
          <w:iCs/>
          <w:color w:val="0000FF"/>
          <w:sz w:val="21"/>
          <w:szCs w:val="21"/>
        </w:rPr>
        <w:t>a</w:t>
      </w:r>
      <w:r>
        <w:rPr>
          <w:rFonts w:ascii="Times New Roman" w:hAnsi="Times New Roman" w:cs="Times New Roman"/>
          <w:bCs/>
          <w:iCs/>
          <w:color w:val="000000" w:themeColor="text1"/>
          <w:sz w:val="21"/>
          <w:szCs w:val="21"/>
        </w:rPr>
        <w:t>)</w:t>
      </w:r>
      <w:bookmarkEnd w:id="1091"/>
      <w:bookmarkEnd w:id="1092"/>
      <w:bookmarkEnd w:id="1093"/>
      <w:r>
        <w:rPr>
          <w:rFonts w:ascii="Times New Roman" w:hAnsi="Times New Roman" w:cs="Times New Roman"/>
          <w:bCs/>
          <w:iCs/>
          <w:color w:val="000000" w:themeColor="text1"/>
          <w:sz w:val="21"/>
          <w:szCs w:val="21"/>
        </w:rPr>
        <w:t xml:space="preserve"> and </w:t>
      </w:r>
      <w:r>
        <w:rPr>
          <w:rFonts w:ascii="Times New Roman" w:hAnsi="Times New Roman" w:cs="Times New Roman"/>
          <w:bCs/>
          <w:iCs/>
          <w:color w:val="0000FF"/>
          <w:sz w:val="21"/>
          <w:szCs w:val="21"/>
        </w:rPr>
        <w:t>12</w:t>
      </w:r>
      <w:r>
        <w:rPr>
          <w:rFonts w:ascii="Times New Roman" w:hAnsi="Times New Roman" w:cs="Times New Roman"/>
          <w:bCs/>
          <w:iCs/>
          <w:color w:val="000000" w:themeColor="text1"/>
          <w:sz w:val="21"/>
          <w:szCs w:val="21"/>
        </w:rPr>
        <w:t>(</w:t>
      </w:r>
      <w:r>
        <w:rPr>
          <w:rFonts w:ascii="Times New Roman" w:hAnsi="Times New Roman" w:cs="Times New Roman"/>
          <w:bCs/>
          <w:iCs/>
          <w:color w:val="0000FF"/>
          <w:sz w:val="21"/>
          <w:szCs w:val="21"/>
        </w:rPr>
        <w:t>b</w:t>
      </w:r>
      <w:r>
        <w:rPr>
          <w:rFonts w:ascii="Times New Roman" w:hAnsi="Times New Roman" w:cs="Times New Roman"/>
          <w:bCs/>
          <w:iCs/>
          <w:color w:val="000000" w:themeColor="text1"/>
          <w:sz w:val="21"/>
          <w:szCs w:val="21"/>
        </w:rPr>
        <w:t>)</w:t>
      </w:r>
      <w:ins w:id="1094" w:author="Editor" w:date="2016-02-11T10:33:00Z">
        <w:r>
          <w:rPr>
            <w:rFonts w:ascii="Times New Roman" w:hAnsi="Times New Roman" w:cs="Times New Roman"/>
            <w:bCs/>
            <w:iCs/>
            <w:color w:val="000000" w:themeColor="text1"/>
            <w:sz w:val="21"/>
            <w:szCs w:val="21"/>
          </w:rPr>
          <w:t>,</w:t>
        </w:r>
      </w:ins>
      <w:r>
        <w:rPr>
          <w:rFonts w:ascii="Times New Roman" w:hAnsi="Times New Roman" w:cs="Times New Roman"/>
          <w:bCs/>
          <w:iCs/>
          <w:color w:val="000000" w:themeColor="text1"/>
          <w:sz w:val="21"/>
          <w:szCs w:val="21"/>
        </w:rPr>
        <w:t xml:space="preserve"> respectively. According to the overall urban planning of Zhangzhou city, large industrial enterprises and reserves of hazardous materials (e.g.</w:t>
      </w:r>
      <w:ins w:id="1095" w:author="Editor" w:date="2016-02-11T10:33:00Z">
        <w:r>
          <w:rPr>
            <w:rFonts w:ascii="Times New Roman" w:hAnsi="Times New Roman" w:cs="Times New Roman"/>
            <w:bCs/>
            <w:iCs/>
            <w:color w:val="000000" w:themeColor="text1"/>
            <w:sz w:val="21"/>
            <w:szCs w:val="21"/>
          </w:rPr>
          <w:t>,</w:t>
        </w:r>
      </w:ins>
      <w:r>
        <w:rPr>
          <w:rFonts w:ascii="Times New Roman" w:hAnsi="Times New Roman" w:cs="Times New Roman"/>
          <w:bCs/>
          <w:iCs/>
          <w:color w:val="000000" w:themeColor="text1"/>
          <w:sz w:val="21"/>
          <w:szCs w:val="21"/>
        </w:rPr>
        <w:t xml:space="preserve"> fuel and gas) are located in suburban areas</w:t>
      </w:r>
      <w:del w:id="1096" w:author="Editor" w:date="2016-02-11T10:34:00Z">
        <w:r>
          <w:rPr>
            <w:rFonts w:ascii="Times New Roman" w:hAnsi="Times New Roman" w:cs="Times New Roman"/>
            <w:bCs/>
            <w:iCs/>
            <w:color w:val="000000" w:themeColor="text1"/>
            <w:sz w:val="21"/>
            <w:szCs w:val="21"/>
          </w:rPr>
          <w:delText>,</w:delText>
        </w:r>
      </w:del>
      <w:r>
        <w:rPr>
          <w:rFonts w:ascii="Times New Roman" w:hAnsi="Times New Roman" w:cs="Times New Roman"/>
          <w:bCs/>
          <w:iCs/>
          <w:color w:val="000000" w:themeColor="text1"/>
          <w:sz w:val="21"/>
          <w:szCs w:val="21"/>
        </w:rPr>
        <w:t xml:space="preserve"> and are not part of the downtown service areas of the WDS network. Therefore, </w:t>
      </w:r>
      <w:ins w:id="1097" w:author="Editor" w:date="2016-02-11T10:34:00Z">
        <w:r>
          <w:rPr>
            <w:rFonts w:ascii="Times New Roman" w:hAnsi="Times New Roman" w:cs="Times New Roman"/>
            <w:bCs/>
            <w:iCs/>
            <w:color w:val="000000" w:themeColor="text1"/>
            <w:sz w:val="21"/>
            <w:szCs w:val="21"/>
          </w:rPr>
          <w:t xml:space="preserve">the </w:t>
        </w:r>
      </w:ins>
      <w:r>
        <w:rPr>
          <w:rFonts w:ascii="Times New Roman" w:hAnsi="Times New Roman" w:cs="Times New Roman"/>
          <w:bCs/>
          <w:iCs/>
          <w:color w:val="000000" w:themeColor="text1"/>
          <w:sz w:val="21"/>
          <w:szCs w:val="21"/>
        </w:rPr>
        <w:t>daily industrial water demands (</w:t>
      </w:r>
      <w:r>
        <w:rPr>
          <w:rFonts w:ascii="Times New Roman" w:hAnsi="Times New Roman" w:cs="Times New Roman"/>
          <w:bCs/>
          <w:i/>
          <w:iCs/>
          <w:color w:val="000000" w:themeColor="text1"/>
          <w:sz w:val="21"/>
          <w:szCs w:val="21"/>
        </w:rPr>
        <w:t>I</w:t>
      </w:r>
      <w:r>
        <w:rPr>
          <w:rFonts w:ascii="Times New Roman" w:hAnsi="Times New Roman" w:cs="Times New Roman"/>
          <w:bCs/>
          <w:iCs/>
          <w:color w:val="000000" w:themeColor="text1"/>
          <w:sz w:val="21"/>
          <w:szCs w:val="21"/>
          <w:vertAlign w:val="subscript"/>
        </w:rPr>
        <w:t>12</w:t>
      </w:r>
      <w:r>
        <w:rPr>
          <w:rFonts w:ascii="Times New Roman" w:hAnsi="Times New Roman" w:cs="Times New Roman"/>
          <w:bCs/>
          <w:iCs/>
          <w:color w:val="000000" w:themeColor="text1"/>
          <w:sz w:val="21"/>
          <w:szCs w:val="21"/>
        </w:rPr>
        <w:t>) and post-earthquake water demands for secondary disaster control (</w:t>
      </w:r>
      <w:r>
        <w:rPr>
          <w:rFonts w:ascii="Times New Roman" w:hAnsi="Times New Roman" w:cs="Times New Roman"/>
          <w:bCs/>
          <w:i/>
          <w:iCs/>
          <w:color w:val="000000" w:themeColor="text1"/>
          <w:sz w:val="21"/>
          <w:szCs w:val="21"/>
        </w:rPr>
        <w:t>I</w:t>
      </w:r>
      <w:r>
        <w:rPr>
          <w:rFonts w:ascii="Times New Roman" w:hAnsi="Times New Roman" w:cs="Times New Roman"/>
          <w:bCs/>
          <w:iCs/>
          <w:color w:val="000000" w:themeColor="text1"/>
          <w:sz w:val="21"/>
          <w:szCs w:val="21"/>
          <w:vertAlign w:val="subscript"/>
        </w:rPr>
        <w:t>22</w:t>
      </w:r>
      <w:r>
        <w:rPr>
          <w:rFonts w:ascii="Times New Roman" w:hAnsi="Times New Roman" w:cs="Times New Roman"/>
          <w:bCs/>
          <w:iCs/>
          <w:color w:val="000000" w:themeColor="text1"/>
          <w:sz w:val="21"/>
          <w:szCs w:val="21"/>
        </w:rPr>
        <w:t>) take a very</w:t>
      </w:r>
      <w:r>
        <w:rPr>
          <w:rFonts w:ascii="Times New Roman" w:hAnsi="Times New Roman" w:cs="Times New Roman"/>
          <w:bCs/>
          <w:iCs/>
          <w:kern w:val="0"/>
          <w:sz w:val="21"/>
          <w:szCs w:val="21"/>
        </w:rPr>
        <w:t xml:space="preserve"> small proportion of </w:t>
      </w:r>
      <w:ins w:id="1098" w:author="Editor" w:date="2016-02-11T10:34:00Z">
        <w:r>
          <w:rPr>
            <w:rFonts w:ascii="Times New Roman" w:hAnsi="Times New Roman" w:cs="Times New Roman"/>
            <w:bCs/>
            <w:iCs/>
            <w:kern w:val="0"/>
            <w:sz w:val="21"/>
            <w:szCs w:val="21"/>
          </w:rPr>
          <w:t xml:space="preserve">the </w:t>
        </w:r>
      </w:ins>
      <w:r>
        <w:rPr>
          <w:rFonts w:ascii="Times New Roman" w:hAnsi="Times New Roman" w:cs="Times New Roman"/>
          <w:bCs/>
          <w:iCs/>
          <w:kern w:val="0"/>
          <w:sz w:val="21"/>
          <w:szCs w:val="21"/>
        </w:rPr>
        <w:t xml:space="preserve">water demands of </w:t>
      </w:r>
      <w:ins w:id="1099" w:author="Editor" w:date="2016-02-11T10:34:00Z">
        <w:r>
          <w:rPr>
            <w:rFonts w:ascii="Times New Roman" w:hAnsi="Times New Roman" w:cs="Times New Roman"/>
            <w:bCs/>
            <w:iCs/>
            <w:kern w:val="0"/>
            <w:sz w:val="21"/>
            <w:szCs w:val="21"/>
          </w:rPr>
          <w:t xml:space="preserve">the </w:t>
        </w:r>
      </w:ins>
      <w:r>
        <w:rPr>
          <w:rFonts w:ascii="Times New Roman" w:hAnsi="Times New Roman" w:cs="Times New Roman"/>
          <w:bCs/>
          <w:iCs/>
          <w:kern w:val="0"/>
          <w:sz w:val="21"/>
          <w:szCs w:val="21"/>
        </w:rPr>
        <w:t>user nodes</w:t>
      </w:r>
      <w:r>
        <w:rPr>
          <w:rFonts w:ascii="Times New Roman" w:hAnsi="Times New Roman" w:cs="Times New Roman"/>
          <w:bCs/>
          <w:iCs/>
          <w:color w:val="FF0000"/>
          <w:sz w:val="21"/>
          <w:szCs w:val="21"/>
        </w:rPr>
        <w:t xml:space="preserve"> </w:t>
      </w:r>
      <w:r>
        <w:rPr>
          <w:rFonts w:ascii="Times New Roman" w:hAnsi="Times New Roman" w:cs="Times New Roman"/>
          <w:bCs/>
          <w:iCs/>
          <w:sz w:val="21"/>
          <w:szCs w:val="21"/>
        </w:rPr>
        <w:t xml:space="preserve">in Fig. </w:t>
      </w:r>
      <w:r>
        <w:rPr>
          <w:rFonts w:ascii="Times New Roman" w:hAnsi="Times New Roman" w:cs="Times New Roman"/>
          <w:bCs/>
          <w:iCs/>
          <w:color w:val="0000FF"/>
          <w:sz w:val="21"/>
          <w:szCs w:val="21"/>
        </w:rPr>
        <w:t>12</w:t>
      </w:r>
      <w:r>
        <w:rPr>
          <w:rFonts w:ascii="Times New Roman" w:hAnsi="Times New Roman" w:cs="Times New Roman"/>
          <w:bCs/>
          <w:iCs/>
          <w:color w:val="000000" w:themeColor="text1"/>
          <w:sz w:val="21"/>
          <w:szCs w:val="21"/>
        </w:rPr>
        <w:t xml:space="preserve">. </w:t>
      </w:r>
      <w:bookmarkStart w:id="1100" w:name="OLE_LINK183"/>
      <w:bookmarkStart w:id="1101" w:name="OLE_LINK184"/>
      <w:r>
        <w:rPr>
          <w:rFonts w:ascii="Times New Roman" w:hAnsi="Times New Roman" w:cs="Times New Roman"/>
          <w:bCs/>
          <w:iCs/>
          <w:color w:val="000000" w:themeColor="text1"/>
          <w:sz w:val="21"/>
          <w:szCs w:val="21"/>
        </w:rPr>
        <w:t>According to the constitut</w:t>
      </w:r>
      <w:ins w:id="1102" w:author="Editor" w:date="2016-02-11T10:34:00Z">
        <w:r>
          <w:rPr>
            <w:rFonts w:ascii="Times New Roman" w:hAnsi="Times New Roman" w:cs="Times New Roman"/>
            <w:bCs/>
            <w:iCs/>
            <w:color w:val="000000" w:themeColor="text1"/>
            <w:sz w:val="21"/>
            <w:szCs w:val="21"/>
          </w:rPr>
          <w:t>iv</w:t>
        </w:r>
      </w:ins>
      <w:r>
        <w:rPr>
          <w:rFonts w:ascii="Times New Roman" w:hAnsi="Times New Roman" w:cs="Times New Roman"/>
          <w:bCs/>
          <w:iCs/>
          <w:color w:val="000000" w:themeColor="text1"/>
          <w:sz w:val="21"/>
          <w:szCs w:val="21"/>
        </w:rPr>
        <w:t xml:space="preserve">e rules of post-earthquake water demand in Table </w:t>
      </w:r>
      <w:r>
        <w:rPr>
          <w:rFonts w:ascii="Times New Roman" w:hAnsi="Times New Roman" w:cs="Times New Roman"/>
          <w:bCs/>
          <w:iCs/>
          <w:color w:val="0000FF"/>
          <w:sz w:val="21"/>
          <w:szCs w:val="21"/>
        </w:rPr>
        <w:t>1</w:t>
      </w:r>
      <w:r>
        <w:rPr>
          <w:rFonts w:ascii="Times New Roman" w:hAnsi="Times New Roman" w:cs="Times New Roman"/>
          <w:bCs/>
          <w:iCs/>
          <w:color w:val="000000" w:themeColor="text1"/>
          <w:sz w:val="21"/>
          <w:szCs w:val="21"/>
        </w:rPr>
        <w:t>, user nodes hold</w:t>
      </w:r>
      <w:ins w:id="1103" w:author="Editor" w:date="2016-02-11T10:34:00Z">
        <w:r>
          <w:rPr>
            <w:rFonts w:ascii="Times New Roman" w:hAnsi="Times New Roman" w:cs="Times New Roman"/>
            <w:bCs/>
            <w:iCs/>
            <w:color w:val="000000" w:themeColor="text1"/>
            <w:sz w:val="21"/>
            <w:szCs w:val="21"/>
          </w:rPr>
          <w:t>ing</w:t>
        </w:r>
      </w:ins>
      <w:r>
        <w:rPr>
          <w:rFonts w:ascii="Times New Roman" w:hAnsi="Times New Roman" w:cs="Times New Roman"/>
          <w:bCs/>
          <w:iCs/>
          <w:color w:val="000000" w:themeColor="text1"/>
          <w:sz w:val="21"/>
          <w:szCs w:val="21"/>
        </w:rPr>
        <w:t xml:space="preserve"> </w:t>
      </w:r>
      <w:ins w:id="1104" w:author="Editor" w:date="2016-02-11T10:34:00Z">
        <w:r>
          <w:rPr>
            <w:rFonts w:ascii="Times New Roman" w:hAnsi="Times New Roman" w:cs="Times New Roman"/>
            <w:bCs/>
            <w:iCs/>
            <w:color w:val="000000" w:themeColor="text1"/>
            <w:sz w:val="21"/>
            <w:szCs w:val="21"/>
          </w:rPr>
          <w:t xml:space="preserve">a </w:t>
        </w:r>
      </w:ins>
      <w:r>
        <w:rPr>
          <w:rFonts w:ascii="Times New Roman" w:hAnsi="Times New Roman" w:cs="Times New Roman"/>
          <w:bCs/>
          <w:iCs/>
          <w:color w:val="000000" w:themeColor="text1"/>
          <w:sz w:val="21"/>
          <w:szCs w:val="21"/>
        </w:rPr>
        <w:t xml:space="preserve">high proportion </w:t>
      </w:r>
      <w:del w:id="1105" w:author="Editor" w:date="2016-02-11T10:34:00Z">
        <w:r>
          <w:rPr>
            <w:rFonts w:ascii="Times New Roman" w:hAnsi="Times New Roman" w:cs="Times New Roman"/>
            <w:bCs/>
            <w:iCs/>
            <w:color w:val="000000" w:themeColor="text1"/>
            <w:sz w:val="21"/>
            <w:szCs w:val="21"/>
          </w:rPr>
          <w:delText xml:space="preserve">on </w:delText>
        </w:r>
      </w:del>
      <w:ins w:id="1106" w:author="Editor" w:date="2016-02-11T10:34:00Z">
        <w:r>
          <w:rPr>
            <w:rFonts w:ascii="Times New Roman" w:hAnsi="Times New Roman" w:cs="Times New Roman"/>
            <w:bCs/>
            <w:iCs/>
            <w:color w:val="000000" w:themeColor="text1"/>
            <w:sz w:val="21"/>
            <w:szCs w:val="21"/>
          </w:rPr>
          <w:t xml:space="preserve">of </w:t>
        </w:r>
      </w:ins>
      <w:r>
        <w:rPr>
          <w:rFonts w:ascii="Times New Roman" w:hAnsi="Times New Roman" w:cs="Times New Roman"/>
          <w:bCs/>
          <w:iCs/>
          <w:color w:val="000000" w:themeColor="text1"/>
          <w:sz w:val="21"/>
          <w:szCs w:val="21"/>
        </w:rPr>
        <w:t>residential water demand</w:t>
      </w:r>
      <w:del w:id="1107" w:author="Editor" w:date="2016-02-11T10:34:00Z">
        <w:r>
          <w:rPr>
            <w:rFonts w:ascii="Times New Roman" w:hAnsi="Times New Roman" w:cs="Times New Roman"/>
            <w:bCs/>
            <w:iCs/>
            <w:color w:val="000000" w:themeColor="text1"/>
            <w:sz w:val="21"/>
            <w:szCs w:val="21"/>
          </w:rPr>
          <w:delText>s</w:delText>
        </w:r>
      </w:del>
      <w:r>
        <w:rPr>
          <w:rFonts w:ascii="Times New Roman" w:hAnsi="Times New Roman" w:cs="Times New Roman"/>
          <w:bCs/>
          <w:iCs/>
          <w:color w:val="000000" w:themeColor="text1"/>
          <w:sz w:val="21"/>
          <w:szCs w:val="21"/>
        </w:rPr>
        <w:t xml:space="preserve"> </w:t>
      </w:r>
      <w:bookmarkStart w:id="1108" w:name="OLE_LINK159"/>
      <w:r>
        <w:rPr>
          <w:rFonts w:ascii="Times New Roman" w:hAnsi="Times New Roman" w:cs="Times New Roman"/>
          <w:bCs/>
          <w:iCs/>
          <w:color w:val="000000" w:themeColor="text1"/>
          <w:sz w:val="21"/>
          <w:szCs w:val="21"/>
        </w:rPr>
        <w:t xml:space="preserve">in Fig. </w:t>
      </w:r>
      <w:r>
        <w:rPr>
          <w:rFonts w:ascii="Times New Roman" w:hAnsi="Times New Roman" w:cs="Times New Roman"/>
          <w:bCs/>
          <w:iCs/>
          <w:color w:val="0000FF"/>
          <w:sz w:val="21"/>
          <w:szCs w:val="21"/>
        </w:rPr>
        <w:t>12</w:t>
      </w:r>
      <w:r>
        <w:rPr>
          <w:rFonts w:ascii="Times New Roman" w:hAnsi="Times New Roman" w:cs="Times New Roman"/>
          <w:bCs/>
          <w:iCs/>
          <w:color w:val="000000" w:themeColor="text1"/>
          <w:sz w:val="21"/>
          <w:szCs w:val="21"/>
        </w:rPr>
        <w:t>(</w:t>
      </w:r>
      <w:r>
        <w:rPr>
          <w:rFonts w:ascii="Times New Roman" w:hAnsi="Times New Roman" w:cs="Times New Roman"/>
          <w:bCs/>
          <w:iCs/>
          <w:color w:val="0000FF"/>
          <w:sz w:val="21"/>
          <w:szCs w:val="21"/>
        </w:rPr>
        <w:t>a</w:t>
      </w:r>
      <w:r>
        <w:rPr>
          <w:rFonts w:ascii="Times New Roman" w:hAnsi="Times New Roman" w:cs="Times New Roman"/>
          <w:bCs/>
          <w:iCs/>
          <w:color w:val="000000" w:themeColor="text1"/>
          <w:sz w:val="21"/>
          <w:szCs w:val="21"/>
        </w:rPr>
        <w:t xml:space="preserve">) are converted to </w:t>
      </w:r>
      <w:del w:id="1109" w:author="Editor" w:date="2016-02-11T10:34:00Z">
        <w:r>
          <w:rPr>
            <w:rFonts w:ascii="Times New Roman" w:hAnsi="Times New Roman" w:cs="Times New Roman"/>
            <w:bCs/>
            <w:iCs/>
            <w:color w:val="000000" w:themeColor="text1"/>
            <w:sz w:val="21"/>
            <w:szCs w:val="21"/>
          </w:rPr>
          <w:delText xml:space="preserve">the </w:delText>
        </w:r>
      </w:del>
      <w:r>
        <w:rPr>
          <w:rFonts w:ascii="Times New Roman" w:hAnsi="Times New Roman" w:cs="Times New Roman"/>
          <w:bCs/>
          <w:iCs/>
          <w:color w:val="000000" w:themeColor="text1"/>
          <w:sz w:val="21"/>
          <w:szCs w:val="21"/>
        </w:rPr>
        <w:t xml:space="preserve">user nodes holding </w:t>
      </w:r>
      <w:ins w:id="1110" w:author="Editor" w:date="2016-02-11T10:34:00Z">
        <w:r>
          <w:rPr>
            <w:rFonts w:ascii="Times New Roman" w:hAnsi="Times New Roman" w:cs="Times New Roman"/>
            <w:bCs/>
            <w:iCs/>
            <w:color w:val="000000" w:themeColor="text1"/>
            <w:sz w:val="21"/>
            <w:szCs w:val="21"/>
          </w:rPr>
          <w:t xml:space="preserve">a </w:t>
        </w:r>
      </w:ins>
      <w:r>
        <w:rPr>
          <w:rFonts w:ascii="Times New Roman" w:hAnsi="Times New Roman" w:cs="Times New Roman"/>
          <w:bCs/>
          <w:iCs/>
          <w:color w:val="000000" w:themeColor="text1"/>
          <w:sz w:val="21"/>
          <w:szCs w:val="21"/>
        </w:rPr>
        <w:t xml:space="preserve">high proportion </w:t>
      </w:r>
      <w:del w:id="1111" w:author="Editor" w:date="2016-02-11T10:34:00Z">
        <w:r>
          <w:rPr>
            <w:rFonts w:ascii="Times New Roman" w:hAnsi="Times New Roman" w:cs="Times New Roman"/>
            <w:bCs/>
            <w:iCs/>
            <w:color w:val="000000" w:themeColor="text1"/>
            <w:sz w:val="21"/>
            <w:szCs w:val="21"/>
          </w:rPr>
          <w:delText xml:space="preserve">on </w:delText>
        </w:r>
      </w:del>
      <w:ins w:id="1112" w:author="Editor" w:date="2016-02-11T10:34:00Z">
        <w:r>
          <w:rPr>
            <w:rFonts w:ascii="Times New Roman" w:hAnsi="Times New Roman" w:cs="Times New Roman"/>
            <w:bCs/>
            <w:iCs/>
            <w:color w:val="000000" w:themeColor="text1"/>
            <w:sz w:val="21"/>
            <w:szCs w:val="21"/>
          </w:rPr>
          <w:t xml:space="preserve">of </w:t>
        </w:r>
      </w:ins>
      <w:r>
        <w:rPr>
          <w:rFonts w:ascii="Times New Roman" w:hAnsi="Times New Roman" w:cs="Times New Roman"/>
          <w:bCs/>
          <w:iCs/>
          <w:color w:val="000000" w:themeColor="text1"/>
          <w:sz w:val="21"/>
          <w:szCs w:val="21"/>
        </w:rPr>
        <w:t xml:space="preserve">other demands in Fig. </w:t>
      </w:r>
      <w:r>
        <w:rPr>
          <w:rFonts w:ascii="Times New Roman" w:hAnsi="Times New Roman" w:cs="Times New Roman"/>
          <w:bCs/>
          <w:iCs/>
          <w:color w:val="0000FF"/>
          <w:sz w:val="21"/>
          <w:szCs w:val="21"/>
        </w:rPr>
        <w:t>12</w:t>
      </w:r>
      <w:r>
        <w:rPr>
          <w:rFonts w:ascii="Times New Roman" w:hAnsi="Times New Roman" w:cs="Times New Roman"/>
          <w:bCs/>
          <w:iCs/>
          <w:color w:val="000000" w:themeColor="text1"/>
          <w:sz w:val="21"/>
          <w:szCs w:val="21"/>
        </w:rPr>
        <w:t>(</w:t>
      </w:r>
      <w:r>
        <w:rPr>
          <w:rFonts w:ascii="Times New Roman" w:hAnsi="Times New Roman" w:cs="Times New Roman"/>
          <w:bCs/>
          <w:iCs/>
          <w:color w:val="0000FF"/>
          <w:sz w:val="21"/>
          <w:szCs w:val="21"/>
        </w:rPr>
        <w:t>b</w:t>
      </w:r>
      <w:r>
        <w:rPr>
          <w:rFonts w:ascii="Times New Roman" w:hAnsi="Times New Roman" w:cs="Times New Roman"/>
          <w:bCs/>
          <w:iCs/>
          <w:color w:val="000000" w:themeColor="text1"/>
          <w:sz w:val="21"/>
          <w:szCs w:val="21"/>
        </w:rPr>
        <w:t>)</w:t>
      </w:r>
      <w:bookmarkEnd w:id="1108"/>
      <w:r>
        <w:rPr>
          <w:rFonts w:ascii="Times New Roman" w:hAnsi="Times New Roman" w:cs="Times New Roman"/>
          <w:bCs/>
          <w:iCs/>
          <w:color w:val="000000" w:themeColor="text1"/>
          <w:sz w:val="21"/>
          <w:szCs w:val="21"/>
        </w:rPr>
        <w:t xml:space="preserve">, </w:t>
      </w:r>
      <w:ins w:id="1113" w:author="Editor" w:date="2016-02-11T10:34:00Z">
        <w:r>
          <w:rPr>
            <w:rFonts w:ascii="Times New Roman" w:hAnsi="Times New Roman" w:cs="Times New Roman"/>
            <w:bCs/>
            <w:iCs/>
            <w:color w:val="000000" w:themeColor="text1"/>
            <w:sz w:val="21"/>
            <w:szCs w:val="21"/>
          </w:rPr>
          <w:t xml:space="preserve">while </w:t>
        </w:r>
      </w:ins>
      <w:r>
        <w:rPr>
          <w:rFonts w:ascii="Times New Roman" w:hAnsi="Times New Roman" w:cs="Times New Roman"/>
          <w:bCs/>
          <w:iCs/>
          <w:color w:val="000000" w:themeColor="text1"/>
          <w:sz w:val="21"/>
          <w:szCs w:val="21"/>
        </w:rPr>
        <w:t>user nodes hold</w:t>
      </w:r>
      <w:ins w:id="1114" w:author="Editor" w:date="2016-02-11T10:34:00Z">
        <w:r>
          <w:rPr>
            <w:rFonts w:ascii="Times New Roman" w:hAnsi="Times New Roman" w:cs="Times New Roman"/>
            <w:bCs/>
            <w:iCs/>
            <w:color w:val="000000" w:themeColor="text1"/>
            <w:sz w:val="21"/>
            <w:szCs w:val="21"/>
          </w:rPr>
          <w:t>ing a</w:t>
        </w:r>
      </w:ins>
      <w:r>
        <w:rPr>
          <w:rFonts w:ascii="Times New Roman" w:hAnsi="Times New Roman" w:cs="Times New Roman"/>
          <w:bCs/>
          <w:iCs/>
          <w:color w:val="000000" w:themeColor="text1"/>
          <w:sz w:val="21"/>
          <w:szCs w:val="21"/>
        </w:rPr>
        <w:t xml:space="preserve"> high </w:t>
      </w:r>
      <w:del w:id="1115" w:author="Editor" w:date="2016-02-11T10:34:00Z">
        <w:r>
          <w:rPr>
            <w:rFonts w:ascii="Times New Roman" w:hAnsi="Times New Roman" w:cs="Times New Roman"/>
            <w:bCs/>
            <w:iCs/>
            <w:color w:val="000000" w:themeColor="text1"/>
            <w:sz w:val="21"/>
            <w:szCs w:val="21"/>
          </w:rPr>
          <w:delText xml:space="preserve">proportion </w:delText>
        </w:r>
      </w:del>
      <w:ins w:id="1116" w:author="Editor" w:date="2016-02-11T10:34:00Z">
        <w:r>
          <w:rPr>
            <w:rFonts w:ascii="Times New Roman" w:hAnsi="Times New Roman" w:cs="Times New Roman"/>
            <w:bCs/>
            <w:iCs/>
            <w:color w:val="000000" w:themeColor="text1"/>
            <w:sz w:val="21"/>
            <w:szCs w:val="21"/>
          </w:rPr>
          <w:t xml:space="preserve">of </w:t>
        </w:r>
      </w:ins>
      <w:r>
        <w:rPr>
          <w:rFonts w:ascii="Times New Roman" w:hAnsi="Times New Roman" w:cs="Times New Roman"/>
          <w:bCs/>
          <w:iCs/>
          <w:color w:val="000000" w:themeColor="text1"/>
          <w:sz w:val="21"/>
          <w:szCs w:val="21"/>
        </w:rPr>
        <w:t xml:space="preserve">on public service demands in Fig. </w:t>
      </w:r>
      <w:r>
        <w:rPr>
          <w:rFonts w:ascii="Times New Roman" w:hAnsi="Times New Roman" w:cs="Times New Roman"/>
          <w:bCs/>
          <w:iCs/>
          <w:color w:val="0000FF"/>
          <w:sz w:val="21"/>
          <w:szCs w:val="21"/>
        </w:rPr>
        <w:t>12</w:t>
      </w:r>
      <w:r>
        <w:rPr>
          <w:rFonts w:ascii="Times New Roman" w:hAnsi="Times New Roman" w:cs="Times New Roman"/>
          <w:bCs/>
          <w:iCs/>
          <w:color w:val="000000" w:themeColor="text1"/>
          <w:sz w:val="21"/>
          <w:szCs w:val="21"/>
        </w:rPr>
        <w:t>(</w:t>
      </w:r>
      <w:r>
        <w:rPr>
          <w:rFonts w:ascii="Times New Roman" w:hAnsi="Times New Roman" w:cs="Times New Roman"/>
          <w:bCs/>
          <w:iCs/>
          <w:color w:val="0000FF"/>
          <w:sz w:val="21"/>
          <w:szCs w:val="21"/>
        </w:rPr>
        <w:t>a</w:t>
      </w:r>
      <w:r>
        <w:rPr>
          <w:rFonts w:ascii="Times New Roman" w:hAnsi="Times New Roman" w:cs="Times New Roman"/>
          <w:bCs/>
          <w:iCs/>
          <w:color w:val="000000" w:themeColor="text1"/>
          <w:sz w:val="21"/>
          <w:szCs w:val="21"/>
        </w:rPr>
        <w:t xml:space="preserve">) are converted to </w:t>
      </w:r>
      <w:del w:id="1117" w:author="Editor" w:date="2016-02-11T10:35:00Z">
        <w:r>
          <w:rPr>
            <w:rFonts w:ascii="Times New Roman" w:hAnsi="Times New Roman" w:cs="Times New Roman"/>
            <w:bCs/>
            <w:iCs/>
            <w:color w:val="000000" w:themeColor="text1"/>
            <w:sz w:val="21"/>
            <w:szCs w:val="21"/>
          </w:rPr>
          <w:delText xml:space="preserve">the </w:delText>
        </w:r>
      </w:del>
      <w:r>
        <w:rPr>
          <w:rFonts w:ascii="Times New Roman" w:hAnsi="Times New Roman" w:cs="Times New Roman"/>
          <w:bCs/>
          <w:iCs/>
          <w:color w:val="000000" w:themeColor="text1"/>
          <w:sz w:val="21"/>
          <w:szCs w:val="21"/>
        </w:rPr>
        <w:t xml:space="preserve">user nodes holding </w:t>
      </w:r>
      <w:ins w:id="1118" w:author="Editor" w:date="2016-02-11T10:35:00Z">
        <w:r>
          <w:rPr>
            <w:rFonts w:ascii="Times New Roman" w:hAnsi="Times New Roman" w:cs="Times New Roman"/>
            <w:bCs/>
            <w:iCs/>
            <w:color w:val="000000" w:themeColor="text1"/>
            <w:sz w:val="21"/>
            <w:szCs w:val="21"/>
          </w:rPr>
          <w:t xml:space="preserve">a </w:t>
        </w:r>
      </w:ins>
      <w:r>
        <w:rPr>
          <w:rFonts w:ascii="Times New Roman" w:hAnsi="Times New Roman" w:cs="Times New Roman"/>
          <w:bCs/>
          <w:iCs/>
          <w:color w:val="000000" w:themeColor="text1"/>
          <w:sz w:val="21"/>
          <w:szCs w:val="21"/>
        </w:rPr>
        <w:t xml:space="preserve">high proportion </w:t>
      </w:r>
      <w:del w:id="1119" w:author="Editor" w:date="2016-02-11T10:35:00Z">
        <w:r>
          <w:rPr>
            <w:rFonts w:ascii="Times New Roman" w:hAnsi="Times New Roman" w:cs="Times New Roman"/>
            <w:bCs/>
            <w:iCs/>
            <w:color w:val="000000" w:themeColor="text1"/>
            <w:sz w:val="21"/>
            <w:szCs w:val="21"/>
          </w:rPr>
          <w:delText xml:space="preserve">on </w:delText>
        </w:r>
      </w:del>
      <w:ins w:id="1120" w:author="Editor" w:date="2016-02-11T10:35:00Z">
        <w:r>
          <w:rPr>
            <w:rFonts w:ascii="Times New Roman" w:hAnsi="Times New Roman" w:cs="Times New Roman"/>
            <w:bCs/>
            <w:iCs/>
            <w:color w:val="000000" w:themeColor="text1"/>
            <w:sz w:val="21"/>
            <w:szCs w:val="21"/>
          </w:rPr>
          <w:t xml:space="preserve">of </w:t>
        </w:r>
      </w:ins>
      <w:r>
        <w:rPr>
          <w:rFonts w:ascii="Times New Roman" w:hAnsi="Times New Roman" w:cs="Times New Roman"/>
          <w:sz w:val="21"/>
          <w:szCs w:val="21"/>
        </w:rPr>
        <w:t>demand</w:t>
      </w:r>
      <w:del w:id="1121" w:author="Editor" w:date="2016-02-11T10:35:00Z">
        <w:r>
          <w:rPr>
            <w:rFonts w:ascii="Times New Roman" w:hAnsi="Times New Roman" w:cs="Times New Roman"/>
            <w:sz w:val="21"/>
            <w:szCs w:val="21"/>
          </w:rPr>
          <w:delText>s</w:delText>
        </w:r>
      </w:del>
      <w:r>
        <w:rPr>
          <w:rFonts w:ascii="Times New Roman" w:hAnsi="Times New Roman" w:cs="Times New Roman"/>
          <w:sz w:val="21"/>
          <w:szCs w:val="21"/>
        </w:rPr>
        <w:t xml:space="preserve"> for disaster relief facilities and </w:t>
      </w:r>
      <w:del w:id="1122" w:author="Editor" w:date="2016-02-11T10:35:00Z">
        <w:r>
          <w:rPr>
            <w:rFonts w:ascii="Times New Roman" w:hAnsi="Times New Roman" w:cs="Times New Roman"/>
            <w:sz w:val="21"/>
            <w:szCs w:val="21"/>
          </w:rPr>
          <w:delText>demands in</w:delText>
        </w:r>
      </w:del>
      <w:r>
        <w:rPr>
          <w:rFonts w:ascii="Times New Roman" w:hAnsi="Times New Roman" w:cs="Times New Roman"/>
          <w:sz w:val="21"/>
          <w:szCs w:val="21"/>
        </w:rPr>
        <w:t xml:space="preserve"> seismic shelter</w:t>
      </w:r>
      <w:ins w:id="1123" w:author="Editor" w:date="2016-02-11T10:35:00Z">
        <w:r>
          <w:rPr>
            <w:rFonts w:ascii="Times New Roman" w:hAnsi="Times New Roman" w:cs="Times New Roman"/>
            <w:sz w:val="21"/>
            <w:szCs w:val="21"/>
          </w:rPr>
          <w:t>s</w:t>
        </w:r>
      </w:ins>
      <w:r>
        <w:rPr>
          <w:rFonts w:ascii="Times New Roman" w:hAnsi="Times New Roman" w:cs="Times New Roman"/>
          <w:sz w:val="21"/>
          <w:szCs w:val="21"/>
        </w:rPr>
        <w:t xml:space="preserve"> for evacuation</w:t>
      </w:r>
      <w:r>
        <w:rPr>
          <w:rFonts w:ascii="Times New Roman" w:hAnsi="Times New Roman" w:cs="Times New Roman"/>
          <w:bCs/>
          <w:iCs/>
          <w:color w:val="000000" w:themeColor="text1"/>
          <w:sz w:val="21"/>
          <w:szCs w:val="21"/>
        </w:rPr>
        <w:t xml:space="preserve"> in Fig. </w:t>
      </w:r>
      <w:r>
        <w:rPr>
          <w:rFonts w:ascii="Times New Roman" w:hAnsi="Times New Roman" w:cs="Times New Roman"/>
          <w:bCs/>
          <w:iCs/>
          <w:color w:val="0000FF"/>
          <w:sz w:val="21"/>
          <w:szCs w:val="21"/>
        </w:rPr>
        <w:t>12</w:t>
      </w:r>
      <w:r>
        <w:rPr>
          <w:rFonts w:ascii="Times New Roman" w:hAnsi="Times New Roman" w:cs="Times New Roman"/>
          <w:bCs/>
          <w:iCs/>
          <w:color w:val="000000" w:themeColor="text1"/>
          <w:sz w:val="21"/>
          <w:szCs w:val="21"/>
        </w:rPr>
        <w:t>(</w:t>
      </w:r>
      <w:r>
        <w:rPr>
          <w:rFonts w:ascii="Times New Roman" w:hAnsi="Times New Roman" w:cs="Times New Roman"/>
          <w:bCs/>
          <w:iCs/>
          <w:color w:val="0000FF"/>
          <w:sz w:val="21"/>
          <w:szCs w:val="21"/>
        </w:rPr>
        <w:t>b</w:t>
      </w:r>
      <w:r>
        <w:rPr>
          <w:rFonts w:ascii="Times New Roman" w:hAnsi="Times New Roman" w:cs="Times New Roman"/>
          <w:bCs/>
          <w:iCs/>
          <w:color w:val="000000" w:themeColor="text1"/>
          <w:sz w:val="21"/>
          <w:szCs w:val="21"/>
        </w:rPr>
        <w:t>)</w:t>
      </w:r>
      <w:r>
        <w:rPr>
          <w:rFonts w:ascii="Times New Roman" w:hAnsi="Times New Roman" w:cs="Times New Roman"/>
          <w:sz w:val="21"/>
          <w:szCs w:val="21"/>
        </w:rPr>
        <w:t>.</w:t>
      </w:r>
      <w:bookmarkEnd w:id="1086"/>
      <w:bookmarkEnd w:id="1087"/>
      <w:bookmarkEnd w:id="1100"/>
      <w:bookmarkEnd w:id="1101"/>
      <w:r>
        <w:rPr>
          <w:rFonts w:ascii="Times New Roman" w:hAnsi="Times New Roman" w:cs="Times New Roman"/>
          <w:sz w:val="21"/>
          <w:szCs w:val="21"/>
        </w:rPr>
        <w:t xml:space="preserve"> </w:t>
      </w:r>
    </w:p>
    <w:p>
      <w:pPr>
        <w:jc w:val="center"/>
      </w:pPr>
      <w:r>
        <w:object w:dxaOrig="5420" w:dyaOrig="2828">
          <v:shape id="_x0000_i1034" type="#_x0000_t75" style="width:357pt;height:186.4pt" o:ole="">
            <v:imagedata r:id="rId30" o:title=""/>
          </v:shape>
          <o:OLEObject Type="Embed" ProgID="Origin50.Graph" ShapeID="_x0000_i1034" DrawAspect="Content" ObjectID="_1517292103" r:id="rId31"/>
        </w:object>
      </w:r>
    </w:p>
    <w:p>
      <w:pPr>
        <w:adjustRightInd w:val="0"/>
        <w:snapToGrid w:val="0"/>
        <w:jc w:val="center"/>
        <w:rPr>
          <w:rFonts w:ascii="Times New Roman" w:hAnsi="Times New Roman" w:cs="Times New Roman"/>
          <w:sz w:val="21"/>
          <w:szCs w:val="21"/>
        </w:rPr>
      </w:pPr>
      <w:r>
        <w:object w:dxaOrig="5420" w:dyaOrig="2812">
          <v:shape id="_x0000_i1035" type="#_x0000_t75" style="width:5in;height:188.25pt" o:ole="">
            <v:imagedata r:id="rId32" o:title="" croptop="-1170f"/>
          </v:shape>
          <o:OLEObject Type="Embed" ProgID="Origin50.Graph" ShapeID="_x0000_i1035" DrawAspect="Content" ObjectID="_1517292104" r:id="rId33"/>
        </w:object>
      </w:r>
    </w:p>
    <w:p>
      <w:pPr>
        <w:jc w:val="left"/>
        <w:rPr>
          <w:rFonts w:ascii="Times New Roman" w:hAnsi="Times New Roman" w:cs="Times New Roman"/>
          <w:sz w:val="18"/>
          <w:szCs w:val="18"/>
        </w:rPr>
      </w:pPr>
      <w:del w:id="1124" w:author="Quality Control Editor" w:date="2016-02-18T09:03:00Z">
        <w:r>
          <w:rPr>
            <w:rFonts w:ascii="Times New Roman" w:hAnsi="Times New Roman" w:cs="Times New Roman"/>
            <w:b/>
            <w:sz w:val="18"/>
            <w:szCs w:val="18"/>
          </w:rPr>
          <w:lastRenderedPageBreak/>
          <w:delText>Fig.1</w:delText>
        </w:r>
      </w:del>
      <w:ins w:id="1125" w:author="Quality Control Editor" w:date="2016-02-18T09:03:00Z">
        <w:r>
          <w:rPr>
            <w:rFonts w:ascii="Times New Roman" w:hAnsi="Times New Roman" w:cs="Times New Roman"/>
            <w:b/>
            <w:sz w:val="18"/>
            <w:szCs w:val="18"/>
          </w:rPr>
          <w:t>Fig. 1</w:t>
        </w:r>
      </w:ins>
      <w:r>
        <w:rPr>
          <w:rFonts w:ascii="Times New Roman" w:hAnsi="Times New Roman" w:cs="Times New Roman"/>
          <w:b/>
          <w:sz w:val="18"/>
          <w:szCs w:val="18"/>
        </w:rPr>
        <w:t>2</w:t>
      </w:r>
      <w:r>
        <w:rPr>
          <w:rFonts w:ascii="Times New Roman" w:hAnsi="Times New Roman" w:cs="Times New Roman"/>
          <w:sz w:val="18"/>
          <w:szCs w:val="18"/>
        </w:rPr>
        <w:t xml:space="preserve"> Water demand proportion</w:t>
      </w:r>
      <w:ins w:id="1126" w:author="Editor" w:date="2016-02-11T10:35:00Z">
        <w:r>
          <w:rPr>
            <w:rFonts w:ascii="Times New Roman" w:hAnsi="Times New Roman" w:cs="Times New Roman"/>
            <w:sz w:val="18"/>
            <w:szCs w:val="18"/>
          </w:rPr>
          <w:t>s</w:t>
        </w:r>
      </w:ins>
      <w:r>
        <w:rPr>
          <w:rFonts w:ascii="Times New Roman" w:hAnsi="Times New Roman" w:cs="Times New Roman"/>
          <w:sz w:val="18"/>
          <w:szCs w:val="18"/>
        </w:rPr>
        <w:t xml:space="preserve"> of user nodes. </w:t>
      </w:r>
      <w:r>
        <w:rPr>
          <w:rFonts w:ascii="Times New Roman" w:hAnsi="Times New Roman" w:cs="Times New Roman"/>
          <w:b/>
          <w:sz w:val="18"/>
          <w:szCs w:val="18"/>
        </w:rPr>
        <w:t>(a)</w:t>
      </w:r>
      <w:r>
        <w:rPr>
          <w:rFonts w:ascii="Times New Roman" w:hAnsi="Times New Roman" w:cs="Times New Roman"/>
          <w:sz w:val="18"/>
          <w:szCs w:val="18"/>
        </w:rPr>
        <w:t xml:space="preserve"> </w:t>
      </w:r>
      <w:proofErr w:type="gramStart"/>
      <w:r>
        <w:rPr>
          <w:rFonts w:ascii="Times New Roman" w:hAnsi="Times New Roman" w:cs="Times New Roman"/>
          <w:sz w:val="18"/>
          <w:szCs w:val="18"/>
        </w:rPr>
        <w:t>water</w:t>
      </w:r>
      <w:proofErr w:type="gramEnd"/>
      <w:r>
        <w:rPr>
          <w:rFonts w:ascii="Times New Roman" w:hAnsi="Times New Roman" w:cs="Times New Roman"/>
          <w:sz w:val="18"/>
          <w:szCs w:val="18"/>
        </w:rPr>
        <w:t xml:space="preserve"> demands for normal operation (I1). </w:t>
      </w:r>
      <w:r>
        <w:rPr>
          <w:rFonts w:ascii="Times New Roman" w:hAnsi="Times New Roman" w:cs="Times New Roman"/>
          <w:b/>
          <w:sz w:val="18"/>
          <w:szCs w:val="18"/>
        </w:rPr>
        <w:t>(b)</w:t>
      </w:r>
      <w:r>
        <w:rPr>
          <w:rFonts w:ascii="Times New Roman" w:hAnsi="Times New Roman" w:cs="Times New Roman"/>
          <w:sz w:val="18"/>
          <w:szCs w:val="18"/>
        </w:rPr>
        <w:t xml:space="preserve"> </w:t>
      </w:r>
      <w:proofErr w:type="gramStart"/>
      <w:r>
        <w:rPr>
          <w:rFonts w:ascii="Times New Roman" w:hAnsi="Times New Roman" w:cs="Times New Roman"/>
          <w:sz w:val="18"/>
          <w:szCs w:val="18"/>
        </w:rPr>
        <w:t>water</w:t>
      </w:r>
      <w:proofErr w:type="gramEnd"/>
      <w:r>
        <w:rPr>
          <w:rFonts w:ascii="Times New Roman" w:hAnsi="Times New Roman" w:cs="Times New Roman"/>
          <w:sz w:val="18"/>
          <w:szCs w:val="18"/>
        </w:rPr>
        <w:t xml:space="preserve"> demands for post-earthquake relief function (I2).</w:t>
      </w:r>
    </w:p>
    <w:p>
      <w:pPr>
        <w:adjustRightInd w:val="0"/>
        <w:snapToGrid w:val="0"/>
        <w:jc w:val="center"/>
      </w:pPr>
      <w:r>
        <w:object w:dxaOrig="5406" w:dyaOrig="2799">
          <v:shape id="_x0000_i1036" type="#_x0000_t75" style="width:351.75pt;height:186pt" o:ole="">
            <v:imagedata r:id="rId34" o:title="" croptop="-1551f"/>
          </v:shape>
          <o:OLEObject Type="Embed" ProgID="Origin50.Graph" ShapeID="_x0000_i1036" DrawAspect="Content" ObjectID="_1517292105" r:id="rId35"/>
        </w:object>
      </w:r>
    </w:p>
    <w:p>
      <w:pPr>
        <w:adjustRightInd w:val="0"/>
        <w:snapToGrid w:val="0"/>
        <w:jc w:val="center"/>
        <w:rPr>
          <w:rFonts w:ascii="Times New Roman" w:hAnsi="Times New Roman" w:cs="Times New Roman"/>
          <w:b/>
          <w:sz w:val="18"/>
          <w:szCs w:val="18"/>
        </w:rPr>
      </w:pPr>
      <w:r>
        <w:rPr>
          <w:rFonts w:ascii="Times New Roman" w:hAnsi="Times New Roman" w:cs="Times New Roman"/>
          <w:b/>
          <w:sz w:val="18"/>
          <w:szCs w:val="18"/>
        </w:rPr>
        <w:t xml:space="preserve">Fig. 13 </w:t>
      </w:r>
      <w:r>
        <w:rPr>
          <w:rFonts w:ascii="Times New Roman" w:hAnsi="Times New Roman" w:cs="Times New Roman"/>
          <w:sz w:val="18"/>
          <w:szCs w:val="18"/>
        </w:rPr>
        <w:t>Normalized values of sub-indexes for network topology importance (</w:t>
      </w:r>
      <w:r>
        <w:rPr>
          <w:rFonts w:ascii="Times New Roman" w:hAnsi="Times New Roman" w:cs="Times New Roman"/>
          <w:i/>
          <w:sz w:val="18"/>
          <w:szCs w:val="18"/>
        </w:rPr>
        <w:t>I</w:t>
      </w:r>
      <w:r>
        <w:rPr>
          <w:rFonts w:ascii="Times New Roman" w:hAnsi="Times New Roman" w:cs="Times New Roman"/>
          <w:sz w:val="18"/>
          <w:szCs w:val="18"/>
          <w:vertAlign w:val="subscript"/>
        </w:rPr>
        <w:t>3</w:t>
      </w:r>
      <w:r>
        <w:rPr>
          <w:rFonts w:ascii="Times New Roman" w:hAnsi="Times New Roman" w:cs="Times New Roman"/>
          <w:sz w:val="18"/>
          <w:szCs w:val="18"/>
        </w:rPr>
        <w:t>)</w:t>
      </w:r>
    </w:p>
    <w:p>
      <w:pPr>
        <w:ind w:firstLineChars="200" w:firstLine="420"/>
        <w:rPr>
          <w:rFonts w:ascii="Times New Roman" w:hAnsi="Times New Roman" w:cs="Times New Roman"/>
          <w:sz w:val="21"/>
          <w:szCs w:val="21"/>
        </w:rPr>
      </w:pPr>
      <w:bookmarkStart w:id="1127" w:name="OLE_LINK232"/>
      <w:bookmarkStart w:id="1128" w:name="OLE_LINK233"/>
      <w:r>
        <w:rPr>
          <w:rFonts w:ascii="Times New Roman" w:hAnsi="Times New Roman" w:cs="Times New Roman"/>
          <w:sz w:val="21"/>
          <w:szCs w:val="21"/>
        </w:rPr>
        <w:t xml:space="preserve">The values of sub-indexes </w:t>
      </w:r>
      <w:r>
        <w:rPr>
          <w:rFonts w:ascii="Times New Roman" w:hAnsi="Times New Roman" w:cs="Times New Roman"/>
          <w:i/>
          <w:sz w:val="21"/>
          <w:szCs w:val="21"/>
        </w:rPr>
        <w:t>I</w:t>
      </w:r>
      <w:r>
        <w:rPr>
          <w:rFonts w:ascii="Times New Roman" w:hAnsi="Times New Roman" w:cs="Times New Roman"/>
          <w:sz w:val="21"/>
          <w:szCs w:val="21"/>
          <w:vertAlign w:val="subscript"/>
        </w:rPr>
        <w:t>3</w:t>
      </w:r>
      <w:r>
        <w:rPr>
          <w:rFonts w:ascii="Times New Roman" w:hAnsi="Times New Roman" w:cs="Times New Roman"/>
          <w:i/>
          <w:sz w:val="21"/>
          <w:szCs w:val="21"/>
          <w:vertAlign w:val="subscript"/>
        </w:rPr>
        <w:t>j</w:t>
      </w:r>
      <w:r>
        <w:rPr>
          <w:rFonts w:ascii="Times New Roman" w:hAnsi="Times New Roman" w:cs="Times New Roman"/>
          <w:sz w:val="21"/>
          <w:szCs w:val="21"/>
        </w:rPr>
        <w:t xml:space="preserve"> (</w:t>
      </w:r>
      <w:r>
        <w:rPr>
          <w:rFonts w:ascii="Times New Roman" w:hAnsi="Times New Roman" w:cs="Times New Roman"/>
          <w:i/>
          <w:sz w:val="21"/>
          <w:szCs w:val="21"/>
        </w:rPr>
        <w:t>j</w:t>
      </w:r>
      <w:r>
        <w:rPr>
          <w:rFonts w:ascii="Times New Roman" w:hAnsi="Times New Roman" w:cs="Times New Roman"/>
          <w:sz w:val="21"/>
          <w:szCs w:val="21"/>
        </w:rPr>
        <w:t>=1, 2, 3) were calculated by expressions (</w:t>
      </w:r>
      <w:r>
        <w:rPr>
          <w:rFonts w:ascii="Times New Roman" w:hAnsi="Times New Roman" w:cs="Times New Roman"/>
          <w:color w:val="0000FF"/>
          <w:sz w:val="21"/>
          <w:szCs w:val="21"/>
        </w:rPr>
        <w:t>2</w:t>
      </w:r>
      <w:r>
        <w:rPr>
          <w:rFonts w:ascii="Times New Roman" w:hAnsi="Times New Roman" w:cs="Times New Roman"/>
          <w:sz w:val="21"/>
          <w:szCs w:val="21"/>
        </w:rPr>
        <w:t>) to (</w:t>
      </w:r>
      <w:r>
        <w:rPr>
          <w:rFonts w:ascii="Times New Roman" w:hAnsi="Times New Roman" w:cs="Times New Roman"/>
          <w:color w:val="0000FF"/>
          <w:sz w:val="21"/>
          <w:szCs w:val="21"/>
        </w:rPr>
        <w:t>4</w:t>
      </w:r>
      <w:r>
        <w:rPr>
          <w:rFonts w:ascii="Times New Roman" w:hAnsi="Times New Roman" w:cs="Times New Roman"/>
          <w:sz w:val="21"/>
          <w:szCs w:val="21"/>
        </w:rPr>
        <w:t>) based on the WDS network topology and the geograph</w:t>
      </w:r>
      <w:ins w:id="1129" w:author="Editor" w:date="2016-02-11T10:35:00Z">
        <w:r>
          <w:rPr>
            <w:rFonts w:ascii="Times New Roman" w:hAnsi="Times New Roman" w:cs="Times New Roman"/>
            <w:sz w:val="21"/>
            <w:szCs w:val="21"/>
          </w:rPr>
          <w:t>ical</w:t>
        </w:r>
      </w:ins>
      <w:del w:id="1130" w:author="Editor" w:date="2016-02-11T10:35:00Z">
        <w:r>
          <w:rPr>
            <w:rFonts w:ascii="Times New Roman" w:hAnsi="Times New Roman" w:cs="Times New Roman"/>
            <w:sz w:val="21"/>
            <w:szCs w:val="21"/>
          </w:rPr>
          <w:delText>y</w:delText>
        </w:r>
      </w:del>
      <w:r>
        <w:rPr>
          <w:rFonts w:ascii="Times New Roman" w:hAnsi="Times New Roman" w:cs="Times New Roman"/>
          <w:sz w:val="21"/>
          <w:szCs w:val="21"/>
        </w:rPr>
        <w:t xml:space="preserve"> length of </w:t>
      </w:r>
      <w:ins w:id="1131" w:author="Editor" w:date="2016-02-11T10:35: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pipelines. </w:t>
      </w:r>
      <w:del w:id="1132" w:author="Editor" w:date="2016-02-11T10:35:00Z">
        <w:r>
          <w:rPr>
            <w:rFonts w:ascii="Times New Roman" w:hAnsi="Times New Roman" w:cs="Times New Roman"/>
            <w:sz w:val="21"/>
            <w:szCs w:val="21"/>
          </w:rPr>
          <w:delText xml:space="preserve">Since </w:delText>
        </w:r>
      </w:del>
      <w:ins w:id="1133" w:author="Editor" w:date="2016-02-11T10:35:00Z">
        <w:r>
          <w:rPr>
            <w:rFonts w:ascii="Times New Roman" w:hAnsi="Times New Roman" w:cs="Times New Roman"/>
            <w:sz w:val="21"/>
            <w:szCs w:val="21"/>
          </w:rPr>
          <w:t xml:space="preserve">Because </w:t>
        </w:r>
      </w:ins>
      <w:r>
        <w:rPr>
          <w:rFonts w:ascii="Times New Roman" w:hAnsi="Times New Roman" w:cs="Times New Roman"/>
          <w:sz w:val="21"/>
          <w:szCs w:val="21"/>
        </w:rPr>
        <w:t xml:space="preserve">the value dimensions of sub-indexes </w:t>
      </w:r>
      <w:r>
        <w:rPr>
          <w:rFonts w:ascii="Times New Roman" w:hAnsi="Times New Roman" w:cs="Times New Roman"/>
          <w:i/>
          <w:sz w:val="21"/>
          <w:szCs w:val="21"/>
        </w:rPr>
        <w:t>I</w:t>
      </w:r>
      <w:r>
        <w:rPr>
          <w:rFonts w:ascii="Times New Roman" w:hAnsi="Times New Roman" w:cs="Times New Roman"/>
          <w:sz w:val="21"/>
          <w:szCs w:val="21"/>
          <w:vertAlign w:val="subscript"/>
        </w:rPr>
        <w:t>3</w:t>
      </w:r>
      <w:r>
        <w:rPr>
          <w:rFonts w:ascii="Times New Roman" w:hAnsi="Times New Roman" w:cs="Times New Roman"/>
          <w:i/>
          <w:sz w:val="21"/>
          <w:szCs w:val="21"/>
          <w:vertAlign w:val="subscript"/>
        </w:rPr>
        <w:t>j</w:t>
      </w:r>
      <w:r>
        <w:rPr>
          <w:rFonts w:ascii="Times New Roman" w:hAnsi="Times New Roman" w:cs="Times New Roman"/>
          <w:sz w:val="21"/>
          <w:szCs w:val="21"/>
        </w:rPr>
        <w:t xml:space="preserve"> are different, the normalized values of those sub-indexes were calculated and </w:t>
      </w:r>
      <w:del w:id="1134" w:author="Editor" w:date="2016-02-11T10:36:00Z">
        <w:r>
          <w:rPr>
            <w:rFonts w:ascii="Times New Roman" w:hAnsi="Times New Roman" w:cs="Times New Roman"/>
            <w:sz w:val="21"/>
            <w:szCs w:val="21"/>
          </w:rPr>
          <w:delText xml:space="preserve">were </w:delText>
        </w:r>
      </w:del>
      <w:ins w:id="1135" w:author="Editor" w:date="2016-02-11T10:36:00Z">
        <w:r>
          <w:rPr>
            <w:rFonts w:ascii="Times New Roman" w:hAnsi="Times New Roman" w:cs="Times New Roman"/>
            <w:sz w:val="21"/>
            <w:szCs w:val="21"/>
          </w:rPr>
          <w:t xml:space="preserve">are </w:t>
        </w:r>
      </w:ins>
      <w:r>
        <w:rPr>
          <w:rFonts w:ascii="Times New Roman" w:hAnsi="Times New Roman" w:cs="Times New Roman"/>
          <w:sz w:val="21"/>
          <w:szCs w:val="21"/>
        </w:rPr>
        <w:t xml:space="preserve">presented in Fig. </w:t>
      </w:r>
      <w:r>
        <w:rPr>
          <w:rFonts w:ascii="Times New Roman" w:hAnsi="Times New Roman" w:cs="Times New Roman"/>
          <w:color w:val="0000FF"/>
          <w:sz w:val="21"/>
          <w:szCs w:val="21"/>
        </w:rPr>
        <w:t>13</w:t>
      </w:r>
      <w:r>
        <w:rPr>
          <w:rFonts w:ascii="Times New Roman" w:hAnsi="Times New Roman" w:cs="Times New Roman"/>
          <w:sz w:val="21"/>
          <w:szCs w:val="21"/>
        </w:rPr>
        <w:t xml:space="preserve">. The weights of sub-indexes </w:t>
      </w:r>
      <w:r>
        <w:rPr>
          <w:rFonts w:ascii="Times New Roman" w:hAnsi="Times New Roman" w:cs="Times New Roman"/>
          <w:i/>
          <w:sz w:val="21"/>
          <w:szCs w:val="21"/>
        </w:rPr>
        <w:t>I</w:t>
      </w:r>
      <w:r>
        <w:rPr>
          <w:rFonts w:ascii="Times New Roman" w:hAnsi="Times New Roman" w:cs="Times New Roman"/>
          <w:sz w:val="21"/>
          <w:szCs w:val="21"/>
          <w:vertAlign w:val="subscript"/>
        </w:rPr>
        <w:t>3</w:t>
      </w:r>
      <w:r>
        <w:rPr>
          <w:rFonts w:ascii="Times New Roman" w:hAnsi="Times New Roman" w:cs="Times New Roman"/>
          <w:i/>
          <w:sz w:val="21"/>
          <w:szCs w:val="21"/>
          <w:vertAlign w:val="subscript"/>
        </w:rPr>
        <w:t>j</w:t>
      </w:r>
      <w:r>
        <w:rPr>
          <w:rFonts w:ascii="Times New Roman" w:hAnsi="Times New Roman" w:cs="Times New Roman"/>
          <w:sz w:val="21"/>
          <w:szCs w:val="21"/>
        </w:rPr>
        <w:t xml:space="preserve">, calculated by the IE method based </w:t>
      </w:r>
      <w:ins w:id="1136" w:author="Editor" w:date="2016-02-11T10:36:00Z">
        <w:r>
          <w:rPr>
            <w:rFonts w:ascii="Times New Roman" w:hAnsi="Times New Roman" w:cs="Times New Roman"/>
            <w:sz w:val="21"/>
            <w:szCs w:val="21"/>
          </w:rPr>
          <w:t xml:space="preserve">on </w:t>
        </w:r>
      </w:ins>
      <w:r>
        <w:rPr>
          <w:rFonts w:ascii="Times New Roman" w:hAnsi="Times New Roman" w:cs="Times New Roman"/>
          <w:sz w:val="21"/>
          <w:szCs w:val="21"/>
        </w:rPr>
        <w:t xml:space="preserve">the values in Fig. </w:t>
      </w:r>
      <w:r>
        <w:rPr>
          <w:rFonts w:ascii="Times New Roman" w:hAnsi="Times New Roman" w:cs="Times New Roman"/>
          <w:color w:val="0000FF"/>
          <w:sz w:val="21"/>
          <w:szCs w:val="21"/>
        </w:rPr>
        <w:t>13</w:t>
      </w:r>
      <w:del w:id="1137" w:author="Editor" w:date="2016-02-11T10:36:00Z">
        <w:r>
          <w:rPr>
            <w:rFonts w:ascii="Times New Roman" w:hAnsi="Times New Roman" w:cs="Times New Roman"/>
            <w:sz w:val="21"/>
            <w:szCs w:val="21"/>
          </w:rPr>
          <w:delText>,</w:delText>
        </w:r>
      </w:del>
      <w:r>
        <w:rPr>
          <w:rFonts w:ascii="Times New Roman" w:hAnsi="Times New Roman" w:cs="Times New Roman"/>
          <w:sz w:val="21"/>
          <w:szCs w:val="21"/>
        </w:rPr>
        <w:t xml:space="preserve"> are {0.4833, 0.2915, </w:t>
      </w:r>
      <w:proofErr w:type="gramStart"/>
      <w:r>
        <w:rPr>
          <w:rFonts w:ascii="Times New Roman" w:hAnsi="Times New Roman" w:cs="Times New Roman"/>
          <w:sz w:val="21"/>
          <w:szCs w:val="21"/>
        </w:rPr>
        <w:t>0.2252</w:t>
      </w:r>
      <w:proofErr w:type="gramEnd"/>
      <w:r>
        <w:rPr>
          <w:rFonts w:ascii="Times New Roman" w:hAnsi="Times New Roman" w:cs="Times New Roman"/>
          <w:sz w:val="21"/>
          <w:szCs w:val="21"/>
        </w:rPr>
        <w:t>} for {</w:t>
      </w:r>
      <w:r>
        <w:rPr>
          <w:rFonts w:ascii="Times New Roman" w:hAnsi="Times New Roman" w:cs="Times New Roman"/>
          <w:i/>
          <w:sz w:val="21"/>
          <w:szCs w:val="21"/>
        </w:rPr>
        <w:t>I</w:t>
      </w:r>
      <w:r>
        <w:rPr>
          <w:rFonts w:ascii="Times New Roman" w:hAnsi="Times New Roman" w:cs="Times New Roman"/>
          <w:sz w:val="21"/>
          <w:szCs w:val="21"/>
          <w:vertAlign w:val="subscript"/>
        </w:rPr>
        <w:t>31</w:t>
      </w:r>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32</w:t>
      </w:r>
      <w:r>
        <w:rPr>
          <w:rFonts w:ascii="Times New Roman" w:hAnsi="Times New Roman" w:cs="Times New Roman"/>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33</w:t>
      </w:r>
      <w:r>
        <w:rPr>
          <w:rFonts w:ascii="Times New Roman" w:hAnsi="Times New Roman" w:cs="Times New Roman"/>
          <w:sz w:val="21"/>
          <w:szCs w:val="21"/>
        </w:rPr>
        <w:t xml:space="preserve">}. </w:t>
      </w:r>
      <w:del w:id="1138" w:author="Editor" w:date="2016-02-11T10:36:00Z">
        <w:r>
          <w:rPr>
            <w:rFonts w:ascii="Times New Roman" w:hAnsi="Times New Roman" w:cs="Times New Roman"/>
            <w:sz w:val="21"/>
            <w:szCs w:val="21"/>
          </w:rPr>
          <w:delText>I</w:delText>
        </w:r>
      </w:del>
      <w:ins w:id="1139" w:author="Editor" w:date="2016-02-11T10:36:00Z">
        <w:r>
          <w:rPr>
            <w:rFonts w:ascii="Times New Roman" w:hAnsi="Times New Roman" w:cs="Times New Roman"/>
            <w:sz w:val="21"/>
            <w:szCs w:val="21"/>
          </w:rPr>
          <w:t>The i</w:t>
        </w:r>
      </w:ins>
      <w:r>
        <w:rPr>
          <w:rFonts w:ascii="Times New Roman" w:hAnsi="Times New Roman" w:cs="Times New Roman"/>
          <w:sz w:val="21"/>
          <w:szCs w:val="21"/>
        </w:rPr>
        <w:t>ntegrated weights of those sub-indexes are {0.1208, 0.0729, 0.0563}</w:t>
      </w:r>
      <w:ins w:id="1140" w:author="Editor" w:date="2016-02-11T10:36:00Z">
        <w:r>
          <w:rPr>
            <w:rFonts w:ascii="Times New Roman" w:hAnsi="Times New Roman" w:cs="Times New Roman"/>
            <w:sz w:val="21"/>
            <w:szCs w:val="21"/>
          </w:rPr>
          <w:t>,</w:t>
        </w:r>
      </w:ins>
      <w:r>
        <w:rPr>
          <w:rFonts w:ascii="Times New Roman" w:hAnsi="Times New Roman" w:cs="Times New Roman"/>
          <w:sz w:val="21"/>
          <w:szCs w:val="21"/>
        </w:rPr>
        <w:t xml:space="preserve"> based on the weight of </w:t>
      </w:r>
      <w:ins w:id="1141" w:author="Editor" w:date="2016-02-11T10:36:00Z">
        <w:r>
          <w:rPr>
            <w:rFonts w:ascii="Times New Roman" w:hAnsi="Times New Roman" w:cs="Times New Roman"/>
            <w:sz w:val="21"/>
            <w:szCs w:val="21"/>
          </w:rPr>
          <w:t xml:space="preserve">the </w:t>
        </w:r>
      </w:ins>
      <w:r>
        <w:rPr>
          <w:rFonts w:ascii="Times New Roman" w:hAnsi="Times New Roman" w:cs="Times New Roman"/>
          <w:sz w:val="21"/>
          <w:szCs w:val="21"/>
        </w:rPr>
        <w:t xml:space="preserve">main index </w:t>
      </w:r>
      <w:r>
        <w:rPr>
          <w:rFonts w:ascii="Times New Roman" w:hAnsi="Times New Roman" w:cs="Times New Roman"/>
          <w:i/>
          <w:sz w:val="21"/>
          <w:szCs w:val="21"/>
        </w:rPr>
        <w:t>I</w:t>
      </w:r>
      <w:r>
        <w:rPr>
          <w:rFonts w:ascii="Times New Roman" w:hAnsi="Times New Roman" w:cs="Times New Roman"/>
          <w:sz w:val="21"/>
          <w:szCs w:val="21"/>
          <w:vertAlign w:val="subscript"/>
        </w:rPr>
        <w:t>3</w:t>
      </w:r>
      <w:r>
        <w:rPr>
          <w:rFonts w:ascii="Times New Roman" w:hAnsi="Times New Roman" w:cs="Times New Roman"/>
          <w:sz w:val="21"/>
          <w:szCs w:val="21"/>
        </w:rPr>
        <w:t xml:space="preserve"> (0.25). </w:t>
      </w:r>
      <w:commentRangeStart w:id="1142"/>
      <w:r>
        <w:rPr>
          <w:rFonts w:ascii="Times New Roman" w:hAnsi="Times New Roman" w:cs="Times New Roman"/>
          <w:color w:val="000000" w:themeColor="text1"/>
          <w:sz w:val="21"/>
          <w:szCs w:val="21"/>
        </w:rPr>
        <w:t xml:space="preserve">According to the IE method, </w:t>
      </w:r>
      <w:del w:id="1143" w:author="Editor" w:date="2016-02-11T10:36:00Z">
        <w:r>
          <w:rPr>
            <w:rFonts w:ascii="Times New Roman" w:hAnsi="Times New Roman" w:cs="Times New Roman"/>
            <w:color w:val="000000" w:themeColor="text1"/>
            <w:sz w:val="21"/>
            <w:szCs w:val="21"/>
          </w:rPr>
          <w:delText xml:space="preserve">the </w:delText>
        </w:r>
      </w:del>
      <w:ins w:id="1144" w:author="Editor" w:date="2016-02-11T10:36:00Z">
        <w:r>
          <w:rPr>
            <w:rFonts w:ascii="Times New Roman" w:hAnsi="Times New Roman" w:cs="Times New Roman"/>
            <w:color w:val="000000" w:themeColor="text1"/>
            <w:sz w:val="21"/>
            <w:szCs w:val="21"/>
          </w:rPr>
          <w:t xml:space="preserve">an </w:t>
        </w:r>
      </w:ins>
      <w:r>
        <w:rPr>
          <w:rFonts w:ascii="Times New Roman" w:hAnsi="Times New Roman" w:cs="Times New Roman"/>
          <w:color w:val="000000" w:themeColor="text1"/>
          <w:sz w:val="21"/>
          <w:szCs w:val="21"/>
        </w:rPr>
        <w:t>index hold</w:t>
      </w:r>
      <w:ins w:id="1145" w:author="Editor" w:date="2016-02-11T10:36:00Z">
        <w:r>
          <w:rPr>
            <w:rFonts w:ascii="Times New Roman" w:hAnsi="Times New Roman" w:cs="Times New Roman"/>
            <w:color w:val="000000" w:themeColor="text1"/>
            <w:sz w:val="21"/>
            <w:szCs w:val="21"/>
          </w:rPr>
          <w:t>s</w:t>
        </w:r>
      </w:ins>
      <w:r>
        <w:rPr>
          <w:rFonts w:ascii="Times New Roman" w:hAnsi="Times New Roman" w:cs="Times New Roman"/>
          <w:color w:val="000000" w:themeColor="text1"/>
          <w:sz w:val="21"/>
          <w:szCs w:val="21"/>
        </w:rPr>
        <w:t xml:space="preserve"> a higher degree of dispersion </w:t>
      </w:r>
      <w:del w:id="1146" w:author="Editor" w:date="2016-02-11T10:36:00Z">
        <w:r>
          <w:rPr>
            <w:rFonts w:ascii="Times New Roman" w:hAnsi="Times New Roman" w:cs="Times New Roman"/>
            <w:color w:val="000000" w:themeColor="text1"/>
            <w:sz w:val="21"/>
            <w:szCs w:val="21"/>
          </w:rPr>
          <w:delText xml:space="preserve">of </w:delText>
        </w:r>
      </w:del>
      <w:ins w:id="1147" w:author="Editor" w:date="2016-02-11T10:36:00Z">
        <w:r>
          <w:rPr>
            <w:rFonts w:ascii="Times New Roman" w:hAnsi="Times New Roman" w:cs="Times New Roman"/>
            <w:color w:val="000000" w:themeColor="text1"/>
            <w:sz w:val="21"/>
            <w:szCs w:val="21"/>
          </w:rPr>
          <w:t xml:space="preserve">if </w:t>
        </w:r>
      </w:ins>
      <w:r>
        <w:rPr>
          <w:rFonts w:ascii="Times New Roman" w:hAnsi="Times New Roman" w:cs="Times New Roman"/>
          <w:color w:val="000000" w:themeColor="text1"/>
          <w:sz w:val="21"/>
          <w:szCs w:val="21"/>
        </w:rPr>
        <w:t>its values take</w:t>
      </w:r>
      <w:del w:id="1148" w:author="Editor" w:date="2016-02-11T10:36:00Z">
        <w:r>
          <w:rPr>
            <w:rFonts w:ascii="Times New Roman" w:hAnsi="Times New Roman" w:cs="Times New Roman"/>
            <w:color w:val="000000" w:themeColor="text1"/>
            <w:sz w:val="21"/>
            <w:szCs w:val="21"/>
          </w:rPr>
          <w:delText>s a</w:delText>
        </w:r>
      </w:del>
      <w:r>
        <w:rPr>
          <w:rFonts w:ascii="Times New Roman" w:hAnsi="Times New Roman" w:cs="Times New Roman"/>
          <w:color w:val="000000" w:themeColor="text1"/>
          <w:sz w:val="21"/>
          <w:szCs w:val="21"/>
        </w:rPr>
        <w:t xml:space="preserve"> higher value</w:t>
      </w:r>
      <w:ins w:id="1149" w:author="Editor" w:date="2016-02-11T10:36:00Z">
        <w:r>
          <w:rPr>
            <w:rFonts w:ascii="Times New Roman" w:hAnsi="Times New Roman" w:cs="Times New Roman"/>
            <w:color w:val="000000" w:themeColor="text1"/>
            <w:sz w:val="21"/>
            <w:szCs w:val="21"/>
          </w:rPr>
          <w:t>s</w:t>
        </w:r>
      </w:ins>
      <w:r>
        <w:rPr>
          <w:rFonts w:ascii="Times New Roman" w:hAnsi="Times New Roman" w:cs="Times New Roman"/>
          <w:color w:val="000000" w:themeColor="text1"/>
          <w:sz w:val="21"/>
          <w:szCs w:val="21"/>
        </w:rPr>
        <w:t xml:space="preserve"> of weight. </w:t>
      </w:r>
      <w:commentRangeEnd w:id="1142"/>
      <w:r>
        <w:rPr>
          <w:rStyle w:val="CommentReference"/>
        </w:rPr>
        <w:commentReference w:id="1142"/>
      </w:r>
      <w:r>
        <w:rPr>
          <w:rFonts w:ascii="Times New Roman" w:hAnsi="Times New Roman" w:cs="Times New Roman"/>
          <w:color w:val="000000" w:themeColor="text1"/>
          <w:sz w:val="21"/>
          <w:szCs w:val="21"/>
        </w:rPr>
        <w:t xml:space="preserve">As shown in Fig. </w:t>
      </w:r>
      <w:r>
        <w:rPr>
          <w:rFonts w:ascii="Times New Roman" w:hAnsi="Times New Roman" w:cs="Times New Roman"/>
          <w:color w:val="0000FF"/>
          <w:sz w:val="21"/>
          <w:szCs w:val="21"/>
        </w:rPr>
        <w:t>13</w:t>
      </w:r>
      <w:r>
        <w:rPr>
          <w:rFonts w:ascii="Times New Roman" w:hAnsi="Times New Roman" w:cs="Times New Roman"/>
          <w:color w:val="000000" w:themeColor="text1"/>
          <w:sz w:val="21"/>
          <w:szCs w:val="21"/>
        </w:rPr>
        <w:t xml:space="preserve">, the values of </w:t>
      </w:r>
      <w:ins w:id="1150" w:author="Editor" w:date="2016-02-11T10:36:00Z">
        <w:r>
          <w:rPr>
            <w:rFonts w:ascii="Times New Roman" w:hAnsi="Times New Roman" w:cs="Times New Roman"/>
            <w:color w:val="000000" w:themeColor="text1"/>
            <w:sz w:val="21"/>
            <w:szCs w:val="21"/>
          </w:rPr>
          <w:t xml:space="preserve">the </w:t>
        </w:r>
      </w:ins>
      <w:r>
        <w:rPr>
          <w:rFonts w:ascii="Times New Roman" w:hAnsi="Times New Roman" w:cs="Times New Roman"/>
          <w:color w:val="000000" w:themeColor="text1"/>
          <w:sz w:val="21"/>
          <w:szCs w:val="21"/>
        </w:rPr>
        <w:t>betweenness centrality (</w:t>
      </w:r>
      <w:r>
        <w:rPr>
          <w:rFonts w:ascii="Times New Roman" w:hAnsi="Times New Roman" w:cs="Times New Roman"/>
          <w:i/>
          <w:sz w:val="21"/>
          <w:szCs w:val="21"/>
        </w:rPr>
        <w:t>I</w:t>
      </w:r>
      <w:r>
        <w:rPr>
          <w:rFonts w:ascii="Times New Roman" w:hAnsi="Times New Roman" w:cs="Times New Roman"/>
          <w:sz w:val="21"/>
          <w:szCs w:val="21"/>
          <w:vertAlign w:val="subscript"/>
        </w:rPr>
        <w:t>32</w:t>
      </w:r>
      <w:r>
        <w:rPr>
          <w:rFonts w:ascii="Times New Roman" w:hAnsi="Times New Roman" w:cs="Times New Roman"/>
          <w:color w:val="000000" w:themeColor="text1"/>
          <w:sz w:val="21"/>
          <w:szCs w:val="21"/>
        </w:rPr>
        <w:t xml:space="preserve">) hold a higher degree of dispersion than </w:t>
      </w:r>
      <w:del w:id="1151" w:author="Editor" w:date="2016-02-11T10:36:00Z">
        <w:r>
          <w:rPr>
            <w:rFonts w:ascii="Times New Roman" w:hAnsi="Times New Roman" w:cs="Times New Roman"/>
            <w:color w:val="000000" w:themeColor="text1"/>
            <w:sz w:val="21"/>
            <w:szCs w:val="21"/>
          </w:rPr>
          <w:delText xml:space="preserve">that </w:delText>
        </w:r>
      </w:del>
      <w:ins w:id="1152" w:author="Editor" w:date="2016-02-11T10:36:00Z">
        <w:r>
          <w:rPr>
            <w:rFonts w:ascii="Times New Roman" w:hAnsi="Times New Roman" w:cs="Times New Roman"/>
            <w:color w:val="000000" w:themeColor="text1"/>
            <w:sz w:val="21"/>
            <w:szCs w:val="21"/>
          </w:rPr>
          <w:t xml:space="preserve">those </w:t>
        </w:r>
      </w:ins>
      <w:r>
        <w:rPr>
          <w:rFonts w:ascii="Times New Roman" w:hAnsi="Times New Roman" w:cs="Times New Roman"/>
          <w:color w:val="000000" w:themeColor="text1"/>
          <w:sz w:val="21"/>
          <w:szCs w:val="21"/>
        </w:rPr>
        <w:t xml:space="preserve">of </w:t>
      </w:r>
      <w:ins w:id="1153" w:author="Editor" w:date="2016-02-11T10:36:00Z">
        <w:r>
          <w:rPr>
            <w:rFonts w:ascii="Times New Roman" w:hAnsi="Times New Roman" w:cs="Times New Roman"/>
            <w:color w:val="000000" w:themeColor="text1"/>
            <w:sz w:val="21"/>
            <w:szCs w:val="21"/>
          </w:rPr>
          <w:t xml:space="preserve">the </w:t>
        </w:r>
      </w:ins>
      <w:r>
        <w:rPr>
          <w:rFonts w:ascii="Times New Roman" w:hAnsi="Times New Roman" w:cs="Times New Roman"/>
          <w:color w:val="000000" w:themeColor="text1"/>
          <w:sz w:val="21"/>
          <w:szCs w:val="21"/>
        </w:rPr>
        <w:t>contraction centrality (</w:t>
      </w:r>
      <w:r>
        <w:rPr>
          <w:rFonts w:ascii="Times New Roman" w:hAnsi="Times New Roman" w:cs="Times New Roman"/>
          <w:i/>
          <w:sz w:val="21"/>
          <w:szCs w:val="21"/>
        </w:rPr>
        <w:t>I</w:t>
      </w:r>
      <w:r>
        <w:rPr>
          <w:rFonts w:ascii="Times New Roman" w:hAnsi="Times New Roman" w:cs="Times New Roman"/>
          <w:sz w:val="21"/>
          <w:szCs w:val="21"/>
          <w:vertAlign w:val="subscript"/>
        </w:rPr>
        <w:t>33</w:t>
      </w:r>
      <w:r>
        <w:rPr>
          <w:rFonts w:ascii="Times New Roman" w:hAnsi="Times New Roman" w:cs="Times New Roman"/>
          <w:color w:val="000000" w:themeColor="text1"/>
          <w:sz w:val="21"/>
          <w:szCs w:val="21"/>
        </w:rPr>
        <w:t xml:space="preserve">), </w:t>
      </w:r>
      <w:ins w:id="1154" w:author="Editor" w:date="2016-02-11T10:37:00Z">
        <w:r>
          <w:rPr>
            <w:rFonts w:ascii="Times New Roman" w:hAnsi="Times New Roman" w:cs="Times New Roman"/>
            <w:color w:val="000000" w:themeColor="text1"/>
            <w:sz w:val="21"/>
            <w:szCs w:val="21"/>
          </w:rPr>
          <w:t xml:space="preserve">and </w:t>
        </w:r>
      </w:ins>
      <w:r>
        <w:rPr>
          <w:rFonts w:ascii="Times New Roman" w:hAnsi="Times New Roman" w:cs="Times New Roman"/>
          <w:color w:val="000000" w:themeColor="text1"/>
          <w:sz w:val="21"/>
          <w:szCs w:val="21"/>
        </w:rPr>
        <w:t xml:space="preserve">the weight of </w:t>
      </w:r>
      <w:r>
        <w:rPr>
          <w:rFonts w:ascii="Times New Roman" w:hAnsi="Times New Roman" w:cs="Times New Roman"/>
          <w:i/>
          <w:sz w:val="21"/>
          <w:szCs w:val="21"/>
        </w:rPr>
        <w:t>I</w:t>
      </w:r>
      <w:r>
        <w:rPr>
          <w:rFonts w:ascii="Times New Roman" w:hAnsi="Times New Roman" w:cs="Times New Roman"/>
          <w:sz w:val="21"/>
          <w:szCs w:val="21"/>
          <w:vertAlign w:val="subscript"/>
        </w:rPr>
        <w:t>32</w:t>
      </w:r>
      <w:r>
        <w:rPr>
          <w:rFonts w:ascii="Times New Roman" w:hAnsi="Times New Roman" w:cs="Times New Roman"/>
          <w:color w:val="000000" w:themeColor="text1"/>
          <w:sz w:val="21"/>
          <w:szCs w:val="21"/>
        </w:rPr>
        <w:t xml:space="preserve"> is </w:t>
      </w:r>
      <w:ins w:id="1155" w:author="Editor" w:date="2016-02-11T10:37:00Z">
        <w:r>
          <w:rPr>
            <w:rFonts w:ascii="Times New Roman" w:hAnsi="Times New Roman" w:cs="Times New Roman"/>
            <w:sz w:val="21"/>
            <w:szCs w:val="21"/>
          </w:rPr>
          <w:t>accordingly</w:t>
        </w:r>
        <w:r>
          <w:rPr>
            <w:rFonts w:ascii="Times New Roman" w:hAnsi="Times New Roman" w:cs="Times New Roman"/>
            <w:color w:val="000000" w:themeColor="text1"/>
            <w:sz w:val="21"/>
            <w:szCs w:val="21"/>
          </w:rPr>
          <w:t xml:space="preserve"> </w:t>
        </w:r>
      </w:ins>
      <w:r>
        <w:rPr>
          <w:rFonts w:ascii="Times New Roman" w:hAnsi="Times New Roman" w:cs="Times New Roman"/>
          <w:color w:val="000000" w:themeColor="text1"/>
          <w:sz w:val="21"/>
          <w:szCs w:val="21"/>
        </w:rPr>
        <w:t>greater than</w:t>
      </w:r>
      <w:ins w:id="1156" w:author="Editor" w:date="2016-02-11T10:37:00Z">
        <w:r>
          <w:rPr>
            <w:rFonts w:ascii="Times New Roman" w:hAnsi="Times New Roman" w:cs="Times New Roman"/>
            <w:color w:val="000000" w:themeColor="text1"/>
            <w:sz w:val="21"/>
            <w:szCs w:val="21"/>
          </w:rPr>
          <w:t xml:space="preserve"> that of</w:t>
        </w:r>
      </w:ins>
      <w:r>
        <w:rPr>
          <w:rFonts w:ascii="Times New Roman" w:hAnsi="Times New Roman" w:cs="Times New Roman"/>
          <w:color w:val="000000" w:themeColor="text1"/>
          <w:sz w:val="21"/>
          <w:szCs w:val="21"/>
        </w:rPr>
        <w:t xml:space="preserve"> </w:t>
      </w:r>
      <w:r>
        <w:rPr>
          <w:rFonts w:ascii="Times New Roman" w:hAnsi="Times New Roman" w:cs="Times New Roman"/>
          <w:i/>
          <w:sz w:val="21"/>
          <w:szCs w:val="21"/>
        </w:rPr>
        <w:t>I</w:t>
      </w:r>
      <w:r>
        <w:rPr>
          <w:rFonts w:ascii="Times New Roman" w:hAnsi="Times New Roman" w:cs="Times New Roman"/>
          <w:sz w:val="21"/>
          <w:szCs w:val="21"/>
          <w:vertAlign w:val="subscript"/>
        </w:rPr>
        <w:t>33</w:t>
      </w:r>
      <w:del w:id="1157" w:author="Editor" w:date="2016-02-11T10:37:00Z">
        <w:r>
          <w:rPr>
            <w:rFonts w:ascii="Times New Roman" w:hAnsi="Times New Roman" w:cs="Times New Roman"/>
            <w:sz w:val="21"/>
            <w:szCs w:val="21"/>
            <w:vertAlign w:val="subscript"/>
          </w:rPr>
          <w:delText xml:space="preserve"> </w:delText>
        </w:r>
        <w:r>
          <w:rPr>
            <w:rFonts w:ascii="Times New Roman" w:hAnsi="Times New Roman" w:cs="Times New Roman"/>
            <w:sz w:val="21"/>
            <w:szCs w:val="21"/>
          </w:rPr>
          <w:delText>accordingly</w:delText>
        </w:r>
      </w:del>
      <w:r>
        <w:rPr>
          <w:rFonts w:ascii="Times New Roman" w:hAnsi="Times New Roman" w:cs="Times New Roman"/>
          <w:color w:val="000000" w:themeColor="text1"/>
          <w:sz w:val="21"/>
          <w:szCs w:val="21"/>
        </w:rPr>
        <w:t xml:space="preserve">. </w:t>
      </w:r>
      <w:r>
        <w:rPr>
          <w:rFonts w:ascii="Times New Roman" w:hAnsi="Times New Roman" w:cs="Times New Roman"/>
          <w:sz w:val="21"/>
          <w:szCs w:val="21"/>
        </w:rPr>
        <w:t xml:space="preserve">Based on the weights and sub-index values presented in Fig. </w:t>
      </w:r>
      <w:r>
        <w:rPr>
          <w:rFonts w:ascii="Times New Roman" w:hAnsi="Times New Roman" w:cs="Times New Roman"/>
          <w:color w:val="0000FF"/>
          <w:sz w:val="21"/>
          <w:szCs w:val="21"/>
        </w:rPr>
        <w:t>12</w:t>
      </w:r>
      <w:r>
        <w:rPr>
          <w:rFonts w:ascii="Times New Roman" w:hAnsi="Times New Roman" w:cs="Times New Roman"/>
          <w:sz w:val="21"/>
          <w:szCs w:val="21"/>
        </w:rPr>
        <w:t xml:space="preserve"> and Fig. </w:t>
      </w:r>
      <w:r>
        <w:rPr>
          <w:rFonts w:ascii="Times New Roman" w:hAnsi="Times New Roman" w:cs="Times New Roman"/>
          <w:color w:val="0000FF"/>
          <w:sz w:val="21"/>
          <w:szCs w:val="21"/>
        </w:rPr>
        <w:t>13</w:t>
      </w:r>
      <w:r>
        <w:rPr>
          <w:rFonts w:ascii="Times New Roman" w:hAnsi="Times New Roman" w:cs="Times New Roman"/>
          <w:sz w:val="21"/>
          <w:szCs w:val="21"/>
        </w:rPr>
        <w:t>, the integrate</w:t>
      </w:r>
      <w:ins w:id="1158" w:author="Editor" w:date="2016-02-11T10:37:00Z">
        <w:r>
          <w:rPr>
            <w:rFonts w:ascii="Times New Roman" w:hAnsi="Times New Roman" w:cs="Times New Roman"/>
            <w:sz w:val="21"/>
            <w:szCs w:val="21"/>
          </w:rPr>
          <w:t>d</w:t>
        </w:r>
      </w:ins>
      <w:r>
        <w:rPr>
          <w:rFonts w:ascii="Times New Roman" w:hAnsi="Times New Roman" w:cs="Times New Roman"/>
          <w:sz w:val="21"/>
          <w:szCs w:val="21"/>
        </w:rPr>
        <w:t xml:space="preserve"> importance for normal operation function, post-earthquake relief function and network topology calculated by the TOPSIS method are shown in 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a</w:t>
      </w:r>
      <w:r>
        <w:rPr>
          <w:rFonts w:ascii="Times New Roman" w:hAnsi="Times New Roman" w:cs="Times New Roman"/>
          <w:sz w:val="21"/>
          <w:szCs w:val="21"/>
        </w:rPr>
        <w:t xml:space="preserve">),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b</w:t>
      </w:r>
      <w:r>
        <w:rPr>
          <w:rFonts w:ascii="Times New Roman" w:hAnsi="Times New Roman" w:cs="Times New Roman"/>
          <w:sz w:val="21"/>
          <w:szCs w:val="21"/>
        </w:rPr>
        <w:t xml:space="preserve">) and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c</w:t>
      </w:r>
      <w:del w:id="1159" w:author="Quality Control Editor" w:date="2016-02-18T09:03:00Z">
        <w:r>
          <w:rPr>
            <w:rFonts w:ascii="Times New Roman" w:hAnsi="Times New Roman" w:cs="Times New Roman"/>
            <w:sz w:val="21"/>
            <w:szCs w:val="21"/>
          </w:rPr>
          <w:delText>) respectively</w:delText>
        </w:r>
      </w:del>
      <w:ins w:id="1160" w:author="Quality Control Editor" w:date="2016-02-18T09:03:00Z">
        <w:r>
          <w:rPr>
            <w:rFonts w:ascii="Times New Roman" w:hAnsi="Times New Roman" w:cs="Times New Roman"/>
            <w:sz w:val="21"/>
            <w:szCs w:val="21"/>
          </w:rPr>
          <w:t>), respectively</w:t>
        </w:r>
      </w:ins>
      <w:r>
        <w:rPr>
          <w:rFonts w:ascii="Times New Roman" w:hAnsi="Times New Roman" w:cs="Times New Roman"/>
          <w:sz w:val="21"/>
          <w:szCs w:val="21"/>
        </w:rPr>
        <w:t xml:space="preserve">. 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d</w:t>
      </w:r>
      <w:r>
        <w:rPr>
          <w:rFonts w:ascii="Times New Roman" w:hAnsi="Times New Roman" w:cs="Times New Roman"/>
          <w:sz w:val="21"/>
          <w:szCs w:val="21"/>
        </w:rPr>
        <w:t xml:space="preserve">) presents the comprehensive importance of user nodes, including all sub-indexes calculated by the TOPSIS method. Sort those coupling importance values in descending order, and take </w:t>
      </w:r>
      <w:ins w:id="1161" w:author="Editor" w:date="2016-02-11T10:37:00Z">
        <w:r>
          <w:rPr>
            <w:rFonts w:ascii="Times New Roman" w:hAnsi="Times New Roman" w:cs="Times New Roman"/>
            <w:sz w:val="21"/>
            <w:szCs w:val="21"/>
          </w:rPr>
          <w:t xml:space="preserve">the </w:t>
        </w:r>
      </w:ins>
      <w:r>
        <w:rPr>
          <w:rFonts w:ascii="Times New Roman" w:hAnsi="Times New Roman" w:cs="Times New Roman"/>
          <w:sz w:val="21"/>
          <w:szCs w:val="21"/>
        </w:rPr>
        <w:t xml:space="preserve">30% and 60% fractile values as boundaries to classify the importance classes of user nodes into I, II and III, </w:t>
      </w:r>
      <w:ins w:id="1162" w:author="Editor" w:date="2016-02-11T10:37:00Z">
        <w:r>
          <w:rPr>
            <w:rFonts w:ascii="Times New Roman" w:hAnsi="Times New Roman" w:cs="Times New Roman"/>
            <w:sz w:val="21"/>
            <w:szCs w:val="21"/>
          </w:rPr>
          <w:t xml:space="preserve">and </w:t>
        </w:r>
      </w:ins>
      <w:r>
        <w:rPr>
          <w:rFonts w:ascii="Times New Roman" w:hAnsi="Times New Roman" w:cs="Times New Roman"/>
          <w:sz w:val="21"/>
          <w:szCs w:val="21"/>
        </w:rPr>
        <w:t xml:space="preserve">the corresponding results are </w:t>
      </w:r>
      <w:del w:id="1163" w:author="Editor" w:date="2016-02-11T10:37:00Z">
        <w:r>
          <w:rPr>
            <w:rFonts w:ascii="Times New Roman" w:hAnsi="Times New Roman" w:cs="Times New Roman"/>
            <w:sz w:val="21"/>
            <w:szCs w:val="21"/>
          </w:rPr>
          <w:delText xml:space="preserve">also </w:delText>
        </w:r>
      </w:del>
      <w:r>
        <w:rPr>
          <w:rFonts w:ascii="Times New Roman" w:hAnsi="Times New Roman" w:cs="Times New Roman"/>
          <w:sz w:val="21"/>
          <w:szCs w:val="21"/>
        </w:rPr>
        <w:t xml:space="preserve">shown in 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a</w:t>
      </w:r>
      <w:r>
        <w:rPr>
          <w:rFonts w:ascii="Times New Roman" w:hAnsi="Times New Roman" w:cs="Times New Roman"/>
          <w:sz w:val="21"/>
          <w:szCs w:val="21"/>
        </w:rPr>
        <w:t xml:space="preserve">) to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d</w:t>
      </w:r>
      <w:r>
        <w:rPr>
          <w:rFonts w:ascii="Times New Roman" w:hAnsi="Times New Roman" w:cs="Times New Roman"/>
          <w:sz w:val="21"/>
          <w:szCs w:val="21"/>
        </w:rPr>
        <w:t xml:space="preserve">). </w:t>
      </w:r>
      <w:ins w:id="1164" w:author="Editor" w:date="2016-02-11T10:37:00Z">
        <w:r>
          <w:rPr>
            <w:rFonts w:ascii="Times New Roman" w:hAnsi="Times New Roman" w:cs="Times New Roman"/>
            <w:sz w:val="21"/>
            <w:szCs w:val="21"/>
          </w:rPr>
          <w:t xml:space="preserve">A </w:t>
        </w:r>
      </w:ins>
      <w:del w:id="1165" w:author="Editor" w:date="2016-02-11T10:37:00Z">
        <w:r>
          <w:rPr>
            <w:rFonts w:ascii="Times New Roman" w:hAnsi="Times New Roman" w:cs="Times New Roman"/>
            <w:sz w:val="21"/>
            <w:szCs w:val="21"/>
          </w:rPr>
          <w:delText>C</w:delText>
        </w:r>
      </w:del>
      <w:ins w:id="1166" w:author="Editor" w:date="2016-02-11T10:37:00Z">
        <w:r>
          <w:rPr>
            <w:rFonts w:ascii="Times New Roman" w:hAnsi="Times New Roman" w:cs="Times New Roman"/>
            <w:sz w:val="21"/>
            <w:szCs w:val="21"/>
          </w:rPr>
          <w:t>c</w:t>
        </w:r>
      </w:ins>
      <w:r>
        <w:rPr>
          <w:rFonts w:ascii="Times New Roman" w:hAnsi="Times New Roman" w:cs="Times New Roman"/>
          <w:sz w:val="21"/>
          <w:szCs w:val="21"/>
        </w:rPr>
        <w:t>omprehensive importance classification</w:t>
      </w:r>
      <w:del w:id="1167" w:author="Editor" w:date="2016-02-11T10:37:00Z">
        <w:r>
          <w:rPr>
            <w:rFonts w:ascii="Times New Roman" w:hAnsi="Times New Roman" w:cs="Times New Roman"/>
            <w:sz w:val="21"/>
            <w:szCs w:val="21"/>
          </w:rPr>
          <w:delText>s</w:delText>
        </w:r>
      </w:del>
      <w:r>
        <w:rPr>
          <w:rFonts w:ascii="Times New Roman" w:hAnsi="Times New Roman" w:cs="Times New Roman"/>
          <w:sz w:val="21"/>
          <w:szCs w:val="21"/>
        </w:rPr>
        <w:t xml:space="preserve"> of user nodes </w:t>
      </w:r>
      <w:del w:id="1168" w:author="Editor" w:date="2016-02-11T10:37:00Z">
        <w:r>
          <w:rPr>
            <w:rFonts w:ascii="Times New Roman" w:hAnsi="Times New Roman" w:cs="Times New Roman"/>
            <w:sz w:val="21"/>
            <w:szCs w:val="21"/>
          </w:rPr>
          <w:delText xml:space="preserve">are </w:delText>
        </w:r>
      </w:del>
      <w:ins w:id="1169" w:author="Editor" w:date="2016-02-11T10:37:00Z">
        <w:r>
          <w:rPr>
            <w:rFonts w:ascii="Times New Roman" w:hAnsi="Times New Roman" w:cs="Times New Roman"/>
            <w:sz w:val="21"/>
            <w:szCs w:val="21"/>
          </w:rPr>
          <w:t xml:space="preserve">is </w:t>
        </w:r>
      </w:ins>
      <w:r>
        <w:rPr>
          <w:rFonts w:ascii="Times New Roman" w:hAnsi="Times New Roman" w:cs="Times New Roman"/>
          <w:sz w:val="21"/>
          <w:szCs w:val="21"/>
        </w:rPr>
        <w:t xml:space="preserve">also illustrated in Fig. </w:t>
      </w:r>
      <w:r>
        <w:rPr>
          <w:rFonts w:ascii="Times New Roman" w:hAnsi="Times New Roman" w:cs="Times New Roman"/>
          <w:color w:val="0000FF"/>
          <w:sz w:val="21"/>
          <w:szCs w:val="21"/>
        </w:rPr>
        <w:t>10</w:t>
      </w:r>
      <w:r>
        <w:rPr>
          <w:rFonts w:ascii="Times New Roman" w:hAnsi="Times New Roman" w:cs="Times New Roman"/>
          <w:sz w:val="21"/>
          <w:szCs w:val="21"/>
        </w:rPr>
        <w:t xml:space="preserve">. </w:t>
      </w:r>
    </w:p>
    <w:bookmarkEnd w:id="1127"/>
    <w:bookmarkEnd w:id="1128"/>
    <w:p>
      <w:pPr>
        <w:jc w:val="center"/>
        <w:rPr>
          <w:rFonts w:ascii="Times New Roman" w:hAnsi="Times New Roman" w:cs="Times New Roman"/>
          <w:sz w:val="21"/>
          <w:szCs w:val="21"/>
        </w:rPr>
      </w:pPr>
      <w:r>
        <w:object w:dxaOrig="3905" w:dyaOrig="2921">
          <v:shape id="_x0000_i1037" type="#_x0000_t75" style="width:224.25pt;height:167.65pt" o:ole="">
            <v:imagedata r:id="rId36" o:title=""/>
          </v:shape>
          <o:OLEObject Type="Embed" ProgID="Origin50.Graph" ShapeID="_x0000_i1037" DrawAspect="Content" ObjectID="_1517292106" r:id="rId37"/>
        </w:object>
      </w:r>
      <w:r>
        <w:t xml:space="preserve">  </w:t>
      </w:r>
      <w:r>
        <w:object w:dxaOrig="3904" w:dyaOrig="2921">
          <v:shape id="_x0000_i1038" type="#_x0000_t75" style="width:226.15pt;height:170.25pt" o:ole="">
            <v:imagedata r:id="rId38" o:title=""/>
          </v:shape>
          <o:OLEObject Type="Embed" ProgID="Origin50.Graph" ShapeID="_x0000_i1038" DrawAspect="Content" ObjectID="_1517292107" r:id="rId39"/>
        </w:object>
      </w:r>
    </w:p>
    <w:p>
      <w:pPr>
        <w:jc w:val="center"/>
        <w:rPr>
          <w:rFonts w:ascii="Times New Roman" w:hAnsi="Times New Roman" w:cs="Times New Roman"/>
          <w:sz w:val="21"/>
          <w:szCs w:val="21"/>
        </w:rPr>
      </w:pPr>
      <w:r>
        <w:object w:dxaOrig="3904" w:dyaOrig="2921">
          <v:shape id="_x0000_i1039" type="#_x0000_t75" style="width:226.15pt;height:167.65pt" o:ole="">
            <v:imagedata r:id="rId40" o:title=""/>
          </v:shape>
          <o:OLEObject Type="Embed" ProgID="Origin50.Graph" ShapeID="_x0000_i1039" DrawAspect="Content" ObjectID="_1517292108" r:id="rId41"/>
        </w:object>
      </w:r>
      <w:r>
        <w:t xml:space="preserve">  </w:t>
      </w:r>
      <w:r>
        <w:object w:dxaOrig="3904" w:dyaOrig="2921">
          <v:shape id="_x0000_i1040" type="#_x0000_t75" style="width:226.15pt;height:167.65pt" o:ole="">
            <v:imagedata r:id="rId42" o:title=""/>
          </v:shape>
          <o:OLEObject Type="Embed" ProgID="Origin50.Graph" ShapeID="_x0000_i1040" DrawAspect="Content" ObjectID="_1517292109" r:id="rId43"/>
        </w:object>
      </w:r>
    </w:p>
    <w:p>
      <w:pPr>
        <w:jc w:val="left"/>
        <w:rPr>
          <w:rFonts w:ascii="Times New Roman" w:hAnsi="Times New Roman" w:cs="Times New Roman"/>
          <w:sz w:val="21"/>
          <w:szCs w:val="21"/>
        </w:rPr>
      </w:pPr>
      <w:r>
        <w:rPr>
          <w:rFonts w:ascii="Times New Roman" w:hAnsi="Times New Roman" w:cs="Times New Roman"/>
          <w:b/>
          <w:sz w:val="18"/>
          <w:szCs w:val="18"/>
        </w:rPr>
        <w:t xml:space="preserve">Fig. 14 </w:t>
      </w:r>
      <w:r>
        <w:rPr>
          <w:rFonts w:ascii="Times New Roman" w:hAnsi="Times New Roman" w:cs="Times New Roman"/>
          <w:sz w:val="18"/>
          <w:szCs w:val="18"/>
        </w:rPr>
        <w:t>Node importance values calculated by TOPSIS and their classification.</w:t>
      </w:r>
      <w:r>
        <w:rPr>
          <w:rFonts w:ascii="Times New Roman" w:hAnsi="Times New Roman" w:cs="Times New Roman"/>
          <w:b/>
          <w:sz w:val="18"/>
          <w:szCs w:val="18"/>
        </w:rPr>
        <w:t xml:space="preserve"> (a)</w:t>
      </w:r>
      <w:r>
        <w:rPr>
          <w:rFonts w:ascii="Times New Roman" w:hAnsi="Times New Roman" w:cs="Times New Roman"/>
          <w:sz w:val="18"/>
          <w:szCs w:val="18"/>
        </w:rPr>
        <w:t xml:space="preserve"> </w:t>
      </w:r>
      <w:proofErr w:type="gramStart"/>
      <w:r>
        <w:rPr>
          <w:rFonts w:ascii="Times New Roman" w:hAnsi="Times New Roman" w:cs="Times New Roman"/>
          <w:sz w:val="18"/>
          <w:szCs w:val="18"/>
        </w:rPr>
        <w:t>normal</w:t>
      </w:r>
      <w:proofErr w:type="gramEnd"/>
      <w:r>
        <w:rPr>
          <w:rFonts w:ascii="Times New Roman" w:hAnsi="Times New Roman" w:cs="Times New Roman"/>
          <w:sz w:val="18"/>
          <w:szCs w:val="18"/>
        </w:rPr>
        <w:t xml:space="preserve"> service function (</w:t>
      </w:r>
      <w:r>
        <w:rPr>
          <w:rFonts w:ascii="Times New Roman" w:hAnsi="Times New Roman" w:cs="Times New Roman"/>
          <w:i/>
          <w:sz w:val="18"/>
          <w:szCs w:val="18"/>
        </w:rPr>
        <w:t>I</w:t>
      </w:r>
      <w:r>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b/>
          <w:sz w:val="18"/>
          <w:szCs w:val="18"/>
        </w:rPr>
        <w:t>(b)</w:t>
      </w:r>
      <w:r>
        <w:rPr>
          <w:rFonts w:ascii="Times New Roman" w:hAnsi="Times New Roman" w:cs="Times New Roman"/>
          <w:sz w:val="18"/>
          <w:szCs w:val="18"/>
        </w:rPr>
        <w:t xml:space="preserve"> </w:t>
      </w:r>
      <w:proofErr w:type="gramStart"/>
      <w:r>
        <w:rPr>
          <w:rFonts w:ascii="Times New Roman" w:hAnsi="Times New Roman" w:cs="Times New Roman"/>
          <w:sz w:val="18"/>
          <w:szCs w:val="18"/>
        </w:rPr>
        <w:t>post-earthquake</w:t>
      </w:r>
      <w:proofErr w:type="gramEnd"/>
      <w:r>
        <w:rPr>
          <w:rFonts w:ascii="Times New Roman" w:hAnsi="Times New Roman" w:cs="Times New Roman"/>
          <w:sz w:val="18"/>
          <w:szCs w:val="18"/>
        </w:rPr>
        <w:t xml:space="preserve"> relief function. </w:t>
      </w:r>
      <w:r>
        <w:rPr>
          <w:rFonts w:ascii="Times New Roman" w:hAnsi="Times New Roman" w:cs="Times New Roman"/>
          <w:b/>
          <w:sz w:val="18"/>
          <w:szCs w:val="18"/>
        </w:rPr>
        <w:t>(c)</w:t>
      </w:r>
      <w:r>
        <w:rPr>
          <w:rFonts w:ascii="Times New Roman" w:hAnsi="Times New Roman" w:cs="Times New Roman"/>
          <w:sz w:val="18"/>
          <w:szCs w:val="18"/>
        </w:rPr>
        <w:t xml:space="preserve"> </w:t>
      </w:r>
      <w:proofErr w:type="gramStart"/>
      <w:r>
        <w:rPr>
          <w:rFonts w:ascii="Times New Roman" w:hAnsi="Times New Roman" w:cs="Times New Roman"/>
          <w:sz w:val="18"/>
          <w:szCs w:val="18"/>
        </w:rPr>
        <w:t>network</w:t>
      </w:r>
      <w:proofErr w:type="gramEnd"/>
      <w:r>
        <w:rPr>
          <w:rFonts w:ascii="Times New Roman" w:hAnsi="Times New Roman" w:cs="Times New Roman"/>
          <w:sz w:val="18"/>
          <w:szCs w:val="18"/>
        </w:rPr>
        <w:t xml:space="preserve"> topology influence. </w:t>
      </w:r>
      <w:r>
        <w:rPr>
          <w:rFonts w:ascii="Times New Roman" w:hAnsi="Times New Roman" w:cs="Times New Roman"/>
          <w:b/>
          <w:sz w:val="18"/>
          <w:szCs w:val="18"/>
        </w:rPr>
        <w:t>(d)</w:t>
      </w:r>
      <w:r>
        <w:rPr>
          <w:rFonts w:ascii="Times New Roman" w:hAnsi="Times New Roman" w:cs="Times New Roman"/>
          <w:sz w:val="18"/>
          <w:szCs w:val="18"/>
        </w:rPr>
        <w:t xml:space="preserve"> </w:t>
      </w:r>
      <w:proofErr w:type="gramStart"/>
      <w:r>
        <w:rPr>
          <w:rFonts w:ascii="Times New Roman" w:hAnsi="Times New Roman" w:cs="Times New Roman"/>
          <w:sz w:val="18"/>
          <w:szCs w:val="18"/>
        </w:rPr>
        <w:t>comprehensive</w:t>
      </w:r>
      <w:proofErr w:type="gramEnd"/>
      <w:r>
        <w:rPr>
          <w:rFonts w:ascii="Times New Roman" w:hAnsi="Times New Roman" w:cs="Times New Roman"/>
          <w:sz w:val="18"/>
          <w:szCs w:val="18"/>
        </w:rPr>
        <w:t xml:space="preserve"> importance of all indexes.</w:t>
      </w:r>
    </w:p>
    <w:p>
      <w:pPr>
        <w:ind w:firstLineChars="200" w:firstLine="420"/>
        <w:rPr>
          <w:rFonts w:ascii="Times New Roman" w:hAnsi="Times New Roman" w:cs="Times New Roman"/>
          <w:sz w:val="21"/>
          <w:szCs w:val="21"/>
        </w:rPr>
      </w:pPr>
      <w:bookmarkStart w:id="1170" w:name="OLE_LINK185"/>
      <w:bookmarkStart w:id="1171" w:name="OLE_LINK186"/>
      <w:bookmarkStart w:id="1172" w:name="OLE_LINK67"/>
      <w:bookmarkStart w:id="1173" w:name="OLE_LINK68"/>
      <w:bookmarkStart w:id="1174" w:name="OLE_LINK108"/>
      <w:bookmarkStart w:id="1175" w:name="OLE_LINK109"/>
      <w:bookmarkStart w:id="1176" w:name="OLE_LINK234"/>
      <w:bookmarkStart w:id="1177" w:name="OLE_LINK235"/>
      <w:ins w:id="1178" w:author="Editor" w:date="2016-02-11T10:38:00Z">
        <w:r>
          <w:rPr>
            <w:rFonts w:ascii="Times New Roman" w:hAnsi="Times New Roman" w:cs="Times New Roman"/>
            <w:sz w:val="21"/>
            <w:szCs w:val="21"/>
          </w:rPr>
          <w:t xml:space="preserve">A </w:t>
        </w:r>
      </w:ins>
      <w:del w:id="1179" w:author="Editor" w:date="2016-02-11T10:38:00Z">
        <w:r>
          <w:rPr>
            <w:rFonts w:ascii="Times New Roman" w:hAnsi="Times New Roman" w:cs="Times New Roman"/>
            <w:sz w:val="21"/>
            <w:szCs w:val="21"/>
          </w:rPr>
          <w:delText>C</w:delText>
        </w:r>
      </w:del>
      <w:ins w:id="1180" w:author="Editor" w:date="2016-02-11T10:38:00Z">
        <w:r>
          <w:rPr>
            <w:rFonts w:ascii="Times New Roman" w:hAnsi="Times New Roman" w:cs="Times New Roman"/>
            <w:sz w:val="21"/>
            <w:szCs w:val="21"/>
          </w:rPr>
          <w:t>c</w:t>
        </w:r>
      </w:ins>
      <w:r>
        <w:rPr>
          <w:rFonts w:ascii="Times New Roman" w:hAnsi="Times New Roman" w:cs="Times New Roman"/>
          <w:sz w:val="21"/>
          <w:szCs w:val="21"/>
        </w:rPr>
        <w:t xml:space="preserve">omparison between 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a</w:t>
      </w:r>
      <w:r>
        <w:rPr>
          <w:rFonts w:ascii="Times New Roman" w:hAnsi="Times New Roman" w:cs="Times New Roman"/>
          <w:sz w:val="21"/>
          <w:szCs w:val="21"/>
        </w:rPr>
        <w:t xml:space="preserve">) and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b</w:t>
      </w:r>
      <w:r>
        <w:rPr>
          <w:rFonts w:ascii="Times New Roman" w:hAnsi="Times New Roman" w:cs="Times New Roman"/>
          <w:sz w:val="21"/>
          <w:szCs w:val="21"/>
        </w:rPr>
        <w:t xml:space="preserve">) indicates that the changes </w:t>
      </w:r>
      <w:del w:id="1181" w:author="Editor" w:date="2016-02-11T10:38:00Z">
        <w:r>
          <w:rPr>
            <w:rFonts w:ascii="Times New Roman" w:hAnsi="Times New Roman" w:cs="Times New Roman"/>
            <w:sz w:val="21"/>
            <w:szCs w:val="21"/>
          </w:rPr>
          <w:delText>of</w:delText>
        </w:r>
      </w:del>
      <w:ins w:id="1182" w:author="Editor" w:date="2016-02-11T10:38:00Z">
        <w:r>
          <w:rPr>
            <w:rFonts w:ascii="Times New Roman" w:hAnsi="Times New Roman" w:cs="Times New Roman"/>
            <w:sz w:val="21"/>
            <w:szCs w:val="21"/>
          </w:rPr>
          <w:t>in the</w:t>
        </w:r>
      </w:ins>
      <w:r>
        <w:rPr>
          <w:rFonts w:ascii="Times New Roman" w:hAnsi="Times New Roman" w:cs="Times New Roman"/>
          <w:sz w:val="21"/>
          <w:szCs w:val="21"/>
        </w:rPr>
        <w:t xml:space="preserve"> importance values over node numbers are similar. There is a concentration of low values between nodes 30 and 40. The average importance values between nodes 85 and 95 hold relatively higher values. However, there are also some differences between 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a</w:t>
      </w:r>
      <w:r>
        <w:rPr>
          <w:rFonts w:ascii="Times New Roman" w:hAnsi="Times New Roman" w:cs="Times New Roman"/>
          <w:sz w:val="21"/>
          <w:szCs w:val="21"/>
        </w:rPr>
        <w:t xml:space="preserve">) and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b</w:t>
      </w:r>
      <w:r>
        <w:rPr>
          <w:rFonts w:ascii="Times New Roman" w:hAnsi="Times New Roman" w:cs="Times New Roman"/>
          <w:sz w:val="21"/>
          <w:szCs w:val="21"/>
        </w:rPr>
        <w:t>).</w:t>
      </w:r>
      <w:bookmarkEnd w:id="1170"/>
      <w:bookmarkEnd w:id="1171"/>
      <w:r>
        <w:rPr>
          <w:rFonts w:ascii="Times New Roman" w:hAnsi="Times New Roman" w:cs="Times New Roman"/>
          <w:sz w:val="21"/>
          <w:szCs w:val="21"/>
        </w:rPr>
        <w:t xml:space="preserve"> </w:t>
      </w:r>
      <w:bookmarkStart w:id="1183" w:name="OLE_LINK154"/>
      <w:bookmarkStart w:id="1184" w:name="OLE_LINK155"/>
      <w:bookmarkEnd w:id="1172"/>
      <w:bookmarkEnd w:id="1173"/>
      <w:bookmarkEnd w:id="1174"/>
      <w:bookmarkEnd w:id="1175"/>
      <w:r>
        <w:rPr>
          <w:rFonts w:ascii="Times New Roman" w:hAnsi="Times New Roman" w:cs="Times New Roman"/>
          <w:sz w:val="21"/>
          <w:szCs w:val="21"/>
        </w:rPr>
        <w:t>From nodes 60 to 90, the numbers of user nodes in classes {</w:t>
      </w:r>
      <w:r>
        <w:rPr>
          <w:rFonts w:ascii="Times New Roman" w:eastAsia="SimSun" w:hAnsi="Times New Roman" w:cs="Times New Roman"/>
          <w:sz w:val="21"/>
          <w:szCs w:val="21"/>
        </w:rPr>
        <w:t>I</w:t>
      </w:r>
      <w:r>
        <w:rPr>
          <w:rFonts w:ascii="Times New Roman" w:hAnsi="Times New Roman" w:cs="Times New Roman"/>
          <w:sz w:val="21"/>
          <w:szCs w:val="21"/>
        </w:rPr>
        <w:t xml:space="preserve">, </w:t>
      </w:r>
      <w:r>
        <w:rPr>
          <w:rFonts w:ascii="Times New Roman" w:eastAsia="SimSun" w:hAnsi="Times New Roman" w:cs="Times New Roman"/>
          <w:sz w:val="21"/>
          <w:szCs w:val="21"/>
        </w:rPr>
        <w:t>II</w:t>
      </w:r>
      <w:r>
        <w:rPr>
          <w:rFonts w:ascii="Times New Roman" w:hAnsi="Times New Roman" w:cs="Times New Roman"/>
          <w:sz w:val="21"/>
          <w:szCs w:val="21"/>
        </w:rPr>
        <w:t xml:space="preserve">, </w:t>
      </w:r>
      <w:r>
        <w:rPr>
          <w:rFonts w:ascii="Times New Roman" w:eastAsia="SimSun" w:hAnsi="Times New Roman" w:cs="Times New Roman"/>
          <w:sz w:val="21"/>
          <w:szCs w:val="21"/>
        </w:rPr>
        <w:t>III} are {11, 15, 5}</w:t>
      </w:r>
      <w:ins w:id="1185" w:author="Quality Control Editor" w:date="2016-02-18T09:14:00Z">
        <w:r>
          <w:rPr>
            <w:rFonts w:ascii="Times New Roman" w:eastAsia="SimSun" w:hAnsi="Times New Roman" w:cs="Times New Roman"/>
            <w:sz w:val="21"/>
            <w:szCs w:val="21"/>
          </w:rPr>
          <w:t>, as shown</w:t>
        </w:r>
      </w:ins>
      <w:r>
        <w:rPr>
          <w:rFonts w:ascii="Times New Roman" w:eastAsia="SimSun" w:hAnsi="Times New Roman" w:cs="Times New Roman"/>
          <w:sz w:val="21"/>
          <w:szCs w:val="21"/>
        </w:rPr>
        <w:t xml:space="preserve"> in </w:t>
      </w:r>
      <w:r>
        <w:rPr>
          <w:rFonts w:ascii="Times New Roman" w:hAnsi="Times New Roman" w:cs="Times New Roman"/>
          <w:sz w:val="21"/>
          <w:szCs w:val="21"/>
        </w:rPr>
        <w:t xml:space="preserve">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a</w:t>
      </w:r>
      <w:r>
        <w:rPr>
          <w:rFonts w:ascii="Times New Roman" w:hAnsi="Times New Roman" w:cs="Times New Roman"/>
          <w:sz w:val="21"/>
          <w:szCs w:val="21"/>
        </w:rPr>
        <w:t xml:space="preserve">), </w:t>
      </w:r>
      <w:ins w:id="1186" w:author="Editor" w:date="2016-02-11T10:38:00Z">
        <w:r>
          <w:rPr>
            <w:rFonts w:ascii="Times New Roman" w:hAnsi="Times New Roman" w:cs="Times New Roman"/>
            <w:sz w:val="21"/>
            <w:szCs w:val="21"/>
          </w:rPr>
          <w:t xml:space="preserve">while </w:t>
        </w:r>
      </w:ins>
      <w:r>
        <w:rPr>
          <w:rFonts w:ascii="Times New Roman" w:hAnsi="Times New Roman" w:cs="Times New Roman"/>
          <w:sz w:val="21"/>
          <w:szCs w:val="21"/>
        </w:rPr>
        <w:t xml:space="preserve">the corresponding numbers </w:t>
      </w:r>
      <w:del w:id="1187" w:author="Editor" w:date="2016-02-11T10:38:00Z">
        <w:r>
          <w:rPr>
            <w:rFonts w:ascii="Times New Roman" w:hAnsi="Times New Roman" w:cs="Times New Roman"/>
            <w:sz w:val="21"/>
            <w:szCs w:val="21"/>
          </w:rPr>
          <w:delText>of</w:delText>
        </w:r>
      </w:del>
      <w:ins w:id="1188" w:author="Editor" w:date="2016-02-11T10:38:00Z">
        <w:r>
          <w:rPr>
            <w:rFonts w:ascii="Times New Roman" w:hAnsi="Times New Roman" w:cs="Times New Roman"/>
            <w:sz w:val="21"/>
            <w:szCs w:val="21"/>
          </w:rPr>
          <w:t>in</w:t>
        </w:r>
      </w:ins>
      <w:r>
        <w:rPr>
          <w:rFonts w:ascii="Times New Roman" w:hAnsi="Times New Roman" w:cs="Times New Roman"/>
          <w:sz w:val="21"/>
          <w:szCs w:val="21"/>
        </w:rPr>
        <w:t xml:space="preserve"> 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b</w:t>
      </w:r>
      <w:r>
        <w:rPr>
          <w:rFonts w:ascii="Times New Roman" w:hAnsi="Times New Roman" w:cs="Times New Roman"/>
          <w:sz w:val="21"/>
          <w:szCs w:val="21"/>
        </w:rPr>
        <w:t xml:space="preserve">) are {6, 14, 11}. There are noticeable differences </w:t>
      </w:r>
      <w:del w:id="1189" w:author="Editor" w:date="2016-02-11T10:38:00Z">
        <w:r>
          <w:rPr>
            <w:rFonts w:ascii="Times New Roman" w:hAnsi="Times New Roman" w:cs="Times New Roman"/>
            <w:sz w:val="21"/>
            <w:szCs w:val="21"/>
          </w:rPr>
          <w:delText xml:space="preserve">on </w:delText>
        </w:r>
      </w:del>
      <w:ins w:id="1190" w:author="Editor" w:date="2016-02-11T10:38:00Z">
        <w:r>
          <w:rPr>
            <w:rFonts w:ascii="Times New Roman" w:hAnsi="Times New Roman" w:cs="Times New Roman"/>
            <w:sz w:val="21"/>
            <w:szCs w:val="21"/>
          </w:rPr>
          <w:t xml:space="preserve">in </w:t>
        </w:r>
      </w:ins>
      <w:r>
        <w:rPr>
          <w:rFonts w:ascii="Times New Roman" w:hAnsi="Times New Roman" w:cs="Times New Roman"/>
          <w:sz w:val="21"/>
          <w:szCs w:val="21"/>
        </w:rPr>
        <w:t xml:space="preserve">the numbers of user nodes in classes I and III between 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a</w:t>
      </w:r>
      <w:r>
        <w:rPr>
          <w:rFonts w:ascii="Times New Roman" w:hAnsi="Times New Roman" w:cs="Times New Roman"/>
          <w:sz w:val="21"/>
          <w:szCs w:val="21"/>
        </w:rPr>
        <w:t xml:space="preserve">) and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b</w:t>
      </w:r>
      <w:r>
        <w:rPr>
          <w:rFonts w:ascii="Times New Roman" w:hAnsi="Times New Roman" w:cs="Times New Roman"/>
          <w:sz w:val="21"/>
          <w:szCs w:val="21"/>
        </w:rPr>
        <w:t xml:space="preserve">). The reason for these differences can be explained through the land types in </w:t>
      </w:r>
      <w:ins w:id="1191" w:author="Editor" w:date="2016-02-11T10:38:00Z">
        <w:r>
          <w:rPr>
            <w:rFonts w:ascii="Times New Roman" w:hAnsi="Times New Roman" w:cs="Times New Roman"/>
            <w:sz w:val="21"/>
            <w:szCs w:val="21"/>
          </w:rPr>
          <w:t xml:space="preserve">the </w:t>
        </w:r>
      </w:ins>
      <w:r>
        <w:rPr>
          <w:rFonts w:ascii="Times New Roman" w:hAnsi="Times New Roman" w:cs="Times New Roman"/>
          <w:sz w:val="21"/>
          <w:szCs w:val="21"/>
        </w:rPr>
        <w:t xml:space="preserve">service areas of nodes 60 to 90 (Fig. </w:t>
      </w:r>
      <w:r>
        <w:rPr>
          <w:rFonts w:ascii="Times New Roman" w:hAnsi="Times New Roman" w:cs="Times New Roman"/>
          <w:color w:val="0000FF"/>
          <w:sz w:val="21"/>
          <w:szCs w:val="21"/>
        </w:rPr>
        <w:t>11</w:t>
      </w:r>
      <w:r>
        <w:rPr>
          <w:rFonts w:ascii="Times New Roman" w:hAnsi="Times New Roman" w:cs="Times New Roman"/>
          <w:sz w:val="21"/>
          <w:szCs w:val="21"/>
        </w:rPr>
        <w:t xml:space="preserve">). The service areas of these nodes are almost </w:t>
      </w:r>
      <w:ins w:id="1192" w:author="Editor" w:date="2016-02-11T10:38:00Z">
        <w:r>
          <w:rPr>
            <w:rFonts w:ascii="Times New Roman" w:hAnsi="Times New Roman" w:cs="Times New Roman"/>
            <w:sz w:val="21"/>
            <w:szCs w:val="21"/>
          </w:rPr>
          <w:t xml:space="preserve">entirely </w:t>
        </w:r>
      </w:ins>
      <w:r>
        <w:rPr>
          <w:rFonts w:ascii="Times New Roman" w:hAnsi="Times New Roman" w:cs="Times New Roman"/>
          <w:sz w:val="21"/>
          <w:szCs w:val="21"/>
        </w:rPr>
        <w:t xml:space="preserve">composed of residential lands. </w:t>
      </w:r>
      <w:del w:id="1193" w:author="Editor" w:date="2016-02-11T10:38:00Z">
        <w:r>
          <w:rPr>
            <w:rFonts w:ascii="Times New Roman" w:hAnsi="Times New Roman" w:cs="Times New Roman"/>
            <w:sz w:val="21"/>
            <w:szCs w:val="21"/>
          </w:rPr>
          <w:delText>W</w:delText>
        </w:r>
      </w:del>
      <w:ins w:id="1194" w:author="Editor" w:date="2016-02-11T10:38:00Z">
        <w:r>
          <w:rPr>
            <w:rFonts w:ascii="Times New Roman" w:hAnsi="Times New Roman" w:cs="Times New Roman"/>
            <w:sz w:val="21"/>
            <w:szCs w:val="21"/>
          </w:rPr>
          <w:t>The w</w:t>
        </w:r>
      </w:ins>
      <w:r>
        <w:rPr>
          <w:rFonts w:ascii="Times New Roman" w:hAnsi="Times New Roman" w:cs="Times New Roman"/>
          <w:sz w:val="21"/>
          <w:szCs w:val="21"/>
        </w:rPr>
        <w:t xml:space="preserve">ater demands of these nodes are relatively high for normal operation service, but </w:t>
      </w:r>
      <w:ins w:id="1195" w:author="Editor" w:date="2016-02-11T10:38:00Z">
        <w:r>
          <w:rPr>
            <w:rFonts w:ascii="Times New Roman" w:hAnsi="Times New Roman" w:cs="Times New Roman"/>
            <w:sz w:val="21"/>
            <w:szCs w:val="21"/>
          </w:rPr>
          <w:t xml:space="preserve">they </w:t>
        </w:r>
      </w:ins>
      <w:r>
        <w:rPr>
          <w:rFonts w:ascii="Times New Roman" w:hAnsi="Times New Roman" w:cs="Times New Roman"/>
          <w:sz w:val="21"/>
          <w:szCs w:val="21"/>
        </w:rPr>
        <w:t>change</w:t>
      </w:r>
      <w:del w:id="1196" w:author="Editor" w:date="2016-02-11T10:38:00Z">
        <w:r>
          <w:rPr>
            <w:rFonts w:ascii="Times New Roman" w:hAnsi="Times New Roman" w:cs="Times New Roman"/>
            <w:sz w:val="21"/>
            <w:szCs w:val="21"/>
          </w:rPr>
          <w:delText>s</w:delText>
        </w:r>
      </w:del>
      <w:r>
        <w:rPr>
          <w:rFonts w:ascii="Times New Roman" w:hAnsi="Times New Roman" w:cs="Times New Roman"/>
          <w:sz w:val="21"/>
          <w:szCs w:val="21"/>
        </w:rPr>
        <w:t xml:space="preserve"> </w:t>
      </w:r>
      <w:del w:id="1197" w:author="Editor" w:date="2016-02-11T10:39:00Z">
        <w:r>
          <w:rPr>
            <w:rFonts w:ascii="Times New Roman" w:hAnsi="Times New Roman" w:cs="Times New Roman"/>
            <w:sz w:val="21"/>
            <w:szCs w:val="21"/>
          </w:rPr>
          <w:delText>in</w:delText>
        </w:r>
      </w:del>
      <w:r>
        <w:rPr>
          <w:rFonts w:ascii="Times New Roman" w:hAnsi="Times New Roman" w:cs="Times New Roman"/>
          <w:sz w:val="21"/>
          <w:szCs w:val="21"/>
        </w:rPr>
        <w:t xml:space="preserve">to small values after </w:t>
      </w:r>
      <w:ins w:id="1198" w:author="Editor" w:date="2016-02-11T10:39:00Z">
        <w:r>
          <w:rPr>
            <w:rFonts w:ascii="Times New Roman" w:hAnsi="Times New Roman" w:cs="Times New Roman"/>
            <w:sz w:val="21"/>
            <w:szCs w:val="21"/>
          </w:rPr>
          <w:t xml:space="preserve">an </w:t>
        </w:r>
      </w:ins>
      <w:r>
        <w:rPr>
          <w:rFonts w:ascii="Times New Roman" w:hAnsi="Times New Roman" w:cs="Times New Roman"/>
          <w:sz w:val="21"/>
          <w:szCs w:val="21"/>
        </w:rPr>
        <w:t>earthquake due to the movement of people from residential areas to shelters for evacuation. The numbers of nodes 60 to 90 in importance grade</w:t>
      </w:r>
      <w:ins w:id="1199" w:author="Editor" w:date="2016-02-11T10:39:00Z">
        <w:r>
          <w:rPr>
            <w:rFonts w:ascii="Times New Roman" w:hAnsi="Times New Roman" w:cs="Times New Roman"/>
            <w:sz w:val="21"/>
            <w:szCs w:val="21"/>
          </w:rPr>
          <w:t>s</w:t>
        </w:r>
      </w:ins>
      <w:r>
        <w:rPr>
          <w:rFonts w:ascii="Times New Roman" w:hAnsi="Times New Roman" w:cs="Times New Roman"/>
          <w:sz w:val="21"/>
          <w:szCs w:val="21"/>
        </w:rPr>
        <w:t xml:space="preserve"> {</w:t>
      </w:r>
      <w:r>
        <w:rPr>
          <w:rFonts w:ascii="Times New Roman" w:eastAsia="SimSun" w:hAnsi="Times New Roman" w:cs="Times New Roman"/>
          <w:sz w:val="21"/>
          <w:szCs w:val="21"/>
        </w:rPr>
        <w:t>I</w:t>
      </w:r>
      <w:r>
        <w:rPr>
          <w:rFonts w:ascii="Times New Roman" w:hAnsi="Times New Roman" w:cs="Times New Roman"/>
          <w:sz w:val="21"/>
          <w:szCs w:val="21"/>
        </w:rPr>
        <w:t xml:space="preserve">, </w:t>
      </w:r>
      <w:r>
        <w:rPr>
          <w:rFonts w:ascii="Times New Roman" w:eastAsia="SimSun" w:hAnsi="Times New Roman" w:cs="Times New Roman"/>
          <w:sz w:val="21"/>
          <w:szCs w:val="21"/>
        </w:rPr>
        <w:t>II</w:t>
      </w:r>
      <w:r>
        <w:rPr>
          <w:rFonts w:ascii="Times New Roman" w:hAnsi="Times New Roman" w:cs="Times New Roman"/>
          <w:sz w:val="21"/>
          <w:szCs w:val="21"/>
        </w:rPr>
        <w:t xml:space="preserve">, </w:t>
      </w:r>
      <w:r>
        <w:rPr>
          <w:rFonts w:ascii="Times New Roman" w:eastAsia="SimSun" w:hAnsi="Times New Roman" w:cs="Times New Roman"/>
          <w:sz w:val="21"/>
          <w:szCs w:val="21"/>
        </w:rPr>
        <w:t xml:space="preserve">III} are {8, 10, 13} in </w:t>
      </w:r>
      <w:r>
        <w:rPr>
          <w:rFonts w:ascii="Times New Roman" w:hAnsi="Times New Roman" w:cs="Times New Roman"/>
          <w:sz w:val="21"/>
          <w:szCs w:val="21"/>
        </w:rPr>
        <w:t xml:space="preserve">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c</w:t>
      </w:r>
      <w:r>
        <w:rPr>
          <w:rFonts w:ascii="Times New Roman" w:hAnsi="Times New Roman" w:cs="Times New Roman"/>
          <w:sz w:val="21"/>
          <w:szCs w:val="21"/>
        </w:rPr>
        <w:t xml:space="preserve">), which indicate the different emphases </w:t>
      </w:r>
      <w:del w:id="1200" w:author="Editor" w:date="2016-02-11T10:39:00Z">
        <w:r>
          <w:rPr>
            <w:rFonts w:ascii="Times New Roman" w:hAnsi="Times New Roman" w:cs="Times New Roman"/>
            <w:sz w:val="21"/>
            <w:szCs w:val="21"/>
          </w:rPr>
          <w:delText xml:space="preserve">between </w:delText>
        </w:r>
      </w:del>
      <w:ins w:id="1201" w:author="Editor" w:date="2016-02-11T10:39:00Z">
        <w:r>
          <w:rPr>
            <w:rFonts w:ascii="Times New Roman" w:hAnsi="Times New Roman" w:cs="Times New Roman"/>
            <w:sz w:val="21"/>
            <w:szCs w:val="21"/>
          </w:rPr>
          <w:t xml:space="preserve">of </w:t>
        </w:r>
      </w:ins>
      <w:r>
        <w:rPr>
          <w:rFonts w:ascii="Times New Roman" w:hAnsi="Times New Roman" w:cs="Times New Roman"/>
          <w:sz w:val="21"/>
          <w:szCs w:val="21"/>
        </w:rPr>
        <w:t>the network topology indexes and other indexes consist</w:t>
      </w:r>
      <w:ins w:id="1202" w:author="Editor" w:date="2016-02-11T10:39:00Z">
        <w:r>
          <w:rPr>
            <w:rFonts w:ascii="Times New Roman" w:hAnsi="Times New Roman" w:cs="Times New Roman"/>
            <w:sz w:val="21"/>
            <w:szCs w:val="21"/>
          </w:rPr>
          <w:t>ing</w:t>
        </w:r>
      </w:ins>
      <w:r>
        <w:rPr>
          <w:rFonts w:ascii="Times New Roman" w:hAnsi="Times New Roman" w:cs="Times New Roman"/>
          <w:sz w:val="21"/>
          <w:szCs w:val="21"/>
        </w:rPr>
        <w:t xml:space="preserve"> of water demand. Topolog</w:t>
      </w:r>
      <w:ins w:id="1203" w:author="Editor" w:date="2016-02-11T10:39:00Z">
        <w:r>
          <w:rPr>
            <w:rFonts w:ascii="Times New Roman" w:hAnsi="Times New Roman" w:cs="Times New Roman"/>
            <w:sz w:val="21"/>
            <w:szCs w:val="21"/>
          </w:rPr>
          <w:t>ical</w:t>
        </w:r>
      </w:ins>
      <w:del w:id="1204" w:author="Editor" w:date="2016-02-11T10:39:00Z">
        <w:r>
          <w:rPr>
            <w:rFonts w:ascii="Times New Roman" w:hAnsi="Times New Roman" w:cs="Times New Roman"/>
            <w:sz w:val="21"/>
            <w:szCs w:val="21"/>
          </w:rPr>
          <w:delText>y</w:delText>
        </w:r>
      </w:del>
      <w:r>
        <w:rPr>
          <w:rFonts w:ascii="Times New Roman" w:hAnsi="Times New Roman" w:cs="Times New Roman"/>
          <w:sz w:val="21"/>
          <w:szCs w:val="21"/>
        </w:rPr>
        <w:t xml:space="preserve"> indexes mainly reflect </w:t>
      </w:r>
      <w:ins w:id="1205" w:author="Editor" w:date="2016-02-11T10:39:00Z">
        <w:r>
          <w:rPr>
            <w:rFonts w:ascii="Times New Roman" w:hAnsi="Times New Roman" w:cs="Times New Roman"/>
            <w:sz w:val="21"/>
            <w:szCs w:val="21"/>
          </w:rPr>
          <w:t xml:space="preserve">a </w:t>
        </w:r>
      </w:ins>
      <w:r>
        <w:rPr>
          <w:rFonts w:ascii="Times New Roman" w:hAnsi="Times New Roman" w:cs="Times New Roman"/>
          <w:sz w:val="21"/>
          <w:szCs w:val="21"/>
        </w:rPr>
        <w:t xml:space="preserve">node’s impacts on </w:t>
      </w:r>
      <w:ins w:id="1206" w:author="Editor" w:date="2016-02-11T10:39:00Z">
        <w:r>
          <w:rPr>
            <w:rFonts w:ascii="Times New Roman" w:hAnsi="Times New Roman" w:cs="Times New Roman"/>
            <w:sz w:val="21"/>
            <w:szCs w:val="21"/>
          </w:rPr>
          <w:t xml:space="preserve">the </w:t>
        </w:r>
      </w:ins>
      <w:r>
        <w:rPr>
          <w:rFonts w:ascii="Times New Roman" w:hAnsi="Times New Roman" w:cs="Times New Roman"/>
          <w:sz w:val="21"/>
          <w:szCs w:val="21"/>
        </w:rPr>
        <w:t>network connectivity. The numbers of nodes 60 to 90 in comprehensive importance grade</w:t>
      </w:r>
      <w:ins w:id="1207" w:author="Editor" w:date="2016-02-11T10:39:00Z">
        <w:r>
          <w:rPr>
            <w:rFonts w:ascii="Times New Roman" w:hAnsi="Times New Roman" w:cs="Times New Roman"/>
            <w:sz w:val="21"/>
            <w:szCs w:val="21"/>
          </w:rPr>
          <w:t>s</w:t>
        </w:r>
      </w:ins>
      <w:r>
        <w:rPr>
          <w:rFonts w:ascii="Times New Roman" w:hAnsi="Times New Roman" w:cs="Times New Roman"/>
          <w:sz w:val="21"/>
          <w:szCs w:val="21"/>
        </w:rPr>
        <w:t xml:space="preserve"> {</w:t>
      </w:r>
      <w:r>
        <w:rPr>
          <w:rFonts w:ascii="Times New Roman" w:eastAsia="SimSun" w:hAnsi="Times New Roman" w:cs="Times New Roman"/>
          <w:sz w:val="21"/>
          <w:szCs w:val="21"/>
        </w:rPr>
        <w:t>I</w:t>
      </w:r>
      <w:r>
        <w:rPr>
          <w:rFonts w:ascii="Times New Roman" w:hAnsi="Times New Roman" w:cs="Times New Roman"/>
          <w:sz w:val="21"/>
          <w:szCs w:val="21"/>
        </w:rPr>
        <w:t xml:space="preserve">, </w:t>
      </w:r>
      <w:r>
        <w:rPr>
          <w:rFonts w:ascii="Times New Roman" w:eastAsia="SimSun" w:hAnsi="Times New Roman" w:cs="Times New Roman"/>
          <w:sz w:val="21"/>
          <w:szCs w:val="21"/>
        </w:rPr>
        <w:t>II</w:t>
      </w:r>
      <w:r>
        <w:rPr>
          <w:rFonts w:ascii="Times New Roman" w:hAnsi="Times New Roman" w:cs="Times New Roman"/>
          <w:sz w:val="21"/>
          <w:szCs w:val="21"/>
        </w:rPr>
        <w:t xml:space="preserve">, </w:t>
      </w:r>
      <w:r>
        <w:rPr>
          <w:rFonts w:ascii="Times New Roman" w:eastAsia="SimSun" w:hAnsi="Times New Roman" w:cs="Times New Roman"/>
          <w:sz w:val="21"/>
          <w:szCs w:val="21"/>
        </w:rPr>
        <w:t xml:space="preserve">III} are {9, 11, 11} in </w:t>
      </w:r>
      <w:r>
        <w:rPr>
          <w:rFonts w:ascii="Times New Roman" w:hAnsi="Times New Roman" w:cs="Times New Roman"/>
          <w:sz w:val="21"/>
          <w:szCs w:val="21"/>
        </w:rPr>
        <w:t xml:space="preserve">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d</w:t>
      </w:r>
      <w:r>
        <w:rPr>
          <w:rFonts w:ascii="Times New Roman" w:hAnsi="Times New Roman" w:cs="Times New Roman"/>
          <w:sz w:val="21"/>
          <w:szCs w:val="21"/>
        </w:rPr>
        <w:t xml:space="preserve">), which are different from </w:t>
      </w:r>
      <w:del w:id="1208" w:author="Editor" w:date="2016-02-11T10:39:00Z">
        <w:r>
          <w:rPr>
            <w:rFonts w:ascii="Times New Roman" w:hAnsi="Times New Roman" w:cs="Times New Roman"/>
            <w:sz w:val="21"/>
            <w:szCs w:val="21"/>
          </w:rPr>
          <w:delText>that numbers</w:delText>
        </w:r>
      </w:del>
      <w:ins w:id="1209" w:author="Editor" w:date="2016-02-11T10:39:00Z">
        <w:r>
          <w:rPr>
            <w:rFonts w:ascii="Times New Roman" w:hAnsi="Times New Roman" w:cs="Times New Roman"/>
            <w:sz w:val="21"/>
            <w:szCs w:val="21"/>
          </w:rPr>
          <w:t>those</w:t>
        </w:r>
      </w:ins>
      <w:r>
        <w:rPr>
          <w:rFonts w:ascii="Times New Roman" w:hAnsi="Times New Roman" w:cs="Times New Roman"/>
          <w:sz w:val="21"/>
          <w:szCs w:val="21"/>
        </w:rPr>
        <w:t xml:space="preserve"> of Fig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a</w:t>
      </w:r>
      <w:r>
        <w:rPr>
          <w:rFonts w:ascii="Times New Roman" w:hAnsi="Times New Roman" w:cs="Times New Roman"/>
          <w:sz w:val="21"/>
          <w:szCs w:val="21"/>
        </w:rPr>
        <w:t xml:space="preserve">) and </w:t>
      </w:r>
      <w:r>
        <w:rPr>
          <w:rFonts w:ascii="Times New Roman" w:hAnsi="Times New Roman" w:cs="Times New Roman"/>
          <w:color w:val="0000FF"/>
          <w:sz w:val="21"/>
          <w:szCs w:val="21"/>
        </w:rPr>
        <w:t>14</w:t>
      </w:r>
      <w:r>
        <w:rPr>
          <w:rFonts w:ascii="Times New Roman" w:hAnsi="Times New Roman" w:cs="Times New Roman"/>
          <w:sz w:val="21"/>
          <w:szCs w:val="21"/>
        </w:rPr>
        <w:t>(</w:t>
      </w:r>
      <w:r>
        <w:rPr>
          <w:rFonts w:ascii="Times New Roman" w:hAnsi="Times New Roman" w:cs="Times New Roman"/>
          <w:color w:val="0000FF"/>
          <w:sz w:val="21"/>
          <w:szCs w:val="21"/>
        </w:rPr>
        <w:t>b</w:t>
      </w:r>
      <w:r>
        <w:rPr>
          <w:rFonts w:ascii="Times New Roman" w:hAnsi="Times New Roman" w:cs="Times New Roman"/>
          <w:sz w:val="21"/>
          <w:szCs w:val="21"/>
        </w:rPr>
        <w:t xml:space="preserve">). Therefore, the importance classifications of user nodes by comprehensive importance measures are different from </w:t>
      </w:r>
      <w:del w:id="1210" w:author="Editor" w:date="2016-02-11T10:39:00Z">
        <w:r>
          <w:rPr>
            <w:rFonts w:ascii="Times New Roman" w:hAnsi="Times New Roman" w:cs="Times New Roman"/>
            <w:sz w:val="21"/>
            <w:szCs w:val="21"/>
          </w:rPr>
          <w:delText xml:space="preserve">that </w:delText>
        </w:r>
      </w:del>
      <w:ins w:id="1211" w:author="Editor" w:date="2016-02-11T10:39:00Z">
        <w:r>
          <w:rPr>
            <w:rFonts w:ascii="Times New Roman" w:hAnsi="Times New Roman" w:cs="Times New Roman"/>
            <w:sz w:val="21"/>
            <w:szCs w:val="21"/>
          </w:rPr>
          <w:t xml:space="preserve">those </w:t>
        </w:r>
      </w:ins>
      <w:r>
        <w:rPr>
          <w:rFonts w:ascii="Times New Roman" w:hAnsi="Times New Roman" w:cs="Times New Roman"/>
          <w:sz w:val="21"/>
          <w:szCs w:val="21"/>
        </w:rPr>
        <w:t xml:space="preserve">by importance indexes of </w:t>
      </w:r>
      <w:ins w:id="1212" w:author="Editor" w:date="2016-02-11T10:39:00Z">
        <w:r>
          <w:rPr>
            <w:rFonts w:ascii="Times New Roman" w:hAnsi="Times New Roman" w:cs="Times New Roman"/>
            <w:sz w:val="21"/>
            <w:szCs w:val="21"/>
          </w:rPr>
          <w:t xml:space="preserve">a </w:t>
        </w:r>
      </w:ins>
      <w:r>
        <w:rPr>
          <w:rFonts w:ascii="Times New Roman" w:hAnsi="Times New Roman" w:cs="Times New Roman"/>
          <w:sz w:val="21"/>
          <w:szCs w:val="21"/>
        </w:rPr>
        <w:t xml:space="preserve">single </w:t>
      </w:r>
      <w:del w:id="1213" w:author="Editor" w:date="2016-02-11T10:39:00Z">
        <w:r>
          <w:rPr>
            <w:rFonts w:ascii="Times New Roman" w:hAnsi="Times New Roman" w:cs="Times New Roman"/>
            <w:sz w:val="21"/>
            <w:szCs w:val="21"/>
          </w:rPr>
          <w:delText>kind</w:delText>
        </w:r>
      </w:del>
      <w:ins w:id="1214" w:author="Editor" w:date="2016-02-11T10:39:00Z">
        <w:r>
          <w:rPr>
            <w:rFonts w:ascii="Times New Roman" w:hAnsi="Times New Roman" w:cs="Times New Roman"/>
            <w:sz w:val="21"/>
            <w:szCs w:val="21"/>
          </w:rPr>
          <w:t>type</w:t>
        </w:r>
      </w:ins>
      <w:del w:id="1215" w:author="Editor" w:date="2016-02-11T10:39:00Z">
        <w:r>
          <w:rPr>
            <w:rFonts w:ascii="Times New Roman" w:hAnsi="Times New Roman" w:cs="Times New Roman"/>
            <w:sz w:val="21"/>
            <w:szCs w:val="21"/>
          </w:rPr>
          <w:delText>,</w:delText>
        </w:r>
      </w:del>
      <w:ins w:id="1216" w:author="Editor" w:date="2016-02-11T10:39:00Z">
        <w:r>
          <w:rPr>
            <w:rFonts w:ascii="Times New Roman" w:hAnsi="Times New Roman" w:cs="Times New Roman"/>
            <w:sz w:val="21"/>
            <w:szCs w:val="21"/>
          </w:rPr>
          <w:t>.</w:t>
        </w:r>
      </w:ins>
      <w:r>
        <w:rPr>
          <w:rFonts w:ascii="Times New Roman" w:hAnsi="Times New Roman" w:cs="Times New Roman"/>
          <w:sz w:val="21"/>
          <w:szCs w:val="21"/>
        </w:rPr>
        <w:t xml:space="preserve"> </w:t>
      </w:r>
      <w:del w:id="1217" w:author="Editor" w:date="2016-02-11T10:39:00Z">
        <w:r>
          <w:rPr>
            <w:rFonts w:ascii="Times New Roman" w:hAnsi="Times New Roman" w:cs="Times New Roman"/>
            <w:sz w:val="21"/>
            <w:szCs w:val="21"/>
          </w:rPr>
          <w:delText>t</w:delText>
        </w:r>
      </w:del>
      <w:ins w:id="1218" w:author="Editor" w:date="2016-02-11T10:39:00Z">
        <w:r>
          <w:rPr>
            <w:rFonts w:ascii="Times New Roman" w:hAnsi="Times New Roman" w:cs="Times New Roman"/>
            <w:sz w:val="21"/>
            <w:szCs w:val="21"/>
          </w:rPr>
          <w:t>T</w:t>
        </w:r>
      </w:ins>
      <w:r>
        <w:rPr>
          <w:rFonts w:ascii="Times New Roman" w:hAnsi="Times New Roman" w:cs="Times New Roman"/>
          <w:sz w:val="21"/>
          <w:szCs w:val="21"/>
        </w:rPr>
        <w:t>he classifications of normal service importance and network topology influence importance cannot identify importan</w:t>
      </w:r>
      <w:ins w:id="1219" w:author="Editor" w:date="2016-02-11T10:40:00Z">
        <w:r>
          <w:rPr>
            <w:rFonts w:ascii="Times New Roman" w:hAnsi="Times New Roman" w:cs="Times New Roman"/>
            <w:sz w:val="21"/>
            <w:szCs w:val="21"/>
          </w:rPr>
          <w:t>t</w:t>
        </w:r>
      </w:ins>
      <w:del w:id="1220" w:author="Editor" w:date="2016-02-11T10:40:00Z">
        <w:r>
          <w:rPr>
            <w:rFonts w:ascii="Times New Roman" w:hAnsi="Times New Roman" w:cs="Times New Roman"/>
            <w:sz w:val="21"/>
            <w:szCs w:val="21"/>
          </w:rPr>
          <w:delText>ce</w:delText>
        </w:r>
      </w:del>
      <w:r>
        <w:rPr>
          <w:rFonts w:ascii="Times New Roman" w:hAnsi="Times New Roman" w:cs="Times New Roman"/>
          <w:sz w:val="21"/>
          <w:szCs w:val="21"/>
        </w:rPr>
        <w:t xml:space="preserve"> nodes for post-earthquake disaster mitigation, </w:t>
      </w:r>
      <w:ins w:id="1221" w:author="Editor" w:date="2016-02-11T10:40:00Z">
        <w:r>
          <w:rPr>
            <w:rFonts w:ascii="Times New Roman" w:hAnsi="Times New Roman" w:cs="Times New Roman"/>
            <w:sz w:val="21"/>
            <w:szCs w:val="21"/>
          </w:rPr>
          <w:t xml:space="preserve">and </w:t>
        </w:r>
      </w:ins>
      <w:r>
        <w:rPr>
          <w:rFonts w:ascii="Times New Roman" w:hAnsi="Times New Roman" w:cs="Times New Roman"/>
          <w:sz w:val="21"/>
          <w:szCs w:val="21"/>
        </w:rPr>
        <w:t xml:space="preserve">the classifications provided only by </w:t>
      </w:r>
      <w:ins w:id="1222" w:author="Editor" w:date="2016-02-11T10:40:00Z">
        <w:r>
          <w:rPr>
            <w:rFonts w:ascii="Times New Roman" w:hAnsi="Times New Roman" w:cs="Times New Roman"/>
            <w:sz w:val="21"/>
            <w:szCs w:val="21"/>
          </w:rPr>
          <w:t xml:space="preserve">the </w:t>
        </w:r>
      </w:ins>
      <w:r>
        <w:rPr>
          <w:rFonts w:ascii="Times New Roman" w:hAnsi="Times New Roman" w:cs="Times New Roman"/>
          <w:sz w:val="21"/>
          <w:szCs w:val="21"/>
        </w:rPr>
        <w:t xml:space="preserve">importance indexes of post-earthquake relief function may not </w:t>
      </w:r>
      <w:ins w:id="1223" w:author="Editor" w:date="2016-02-11T10:40:00Z">
        <w:r>
          <w:rPr>
            <w:rFonts w:ascii="Times New Roman" w:hAnsi="Times New Roman" w:cs="Times New Roman"/>
            <w:sz w:val="21"/>
            <w:szCs w:val="21"/>
          </w:rPr>
          <w:t xml:space="preserve">be </w:t>
        </w:r>
      </w:ins>
      <w:r>
        <w:rPr>
          <w:rFonts w:ascii="Times New Roman" w:hAnsi="Times New Roman" w:cs="Times New Roman"/>
          <w:sz w:val="21"/>
          <w:szCs w:val="21"/>
        </w:rPr>
        <w:t>practical for normal service. The classifications of comprehensive measure</w:t>
      </w:r>
      <w:ins w:id="1224" w:author="Editor" w:date="2016-02-11T10:40:00Z">
        <w:r>
          <w:rPr>
            <w:rFonts w:ascii="Times New Roman" w:hAnsi="Times New Roman" w:cs="Times New Roman"/>
            <w:sz w:val="21"/>
            <w:szCs w:val="21"/>
          </w:rPr>
          <w:t>s</w:t>
        </w:r>
      </w:ins>
      <w:r>
        <w:rPr>
          <w:rFonts w:ascii="Times New Roman" w:hAnsi="Times New Roman" w:cs="Times New Roman"/>
          <w:sz w:val="21"/>
          <w:szCs w:val="21"/>
        </w:rPr>
        <w:t xml:space="preserve"> are more reasonable than </w:t>
      </w:r>
      <w:del w:id="1225" w:author="Editor" w:date="2016-02-11T10:40:00Z">
        <w:r>
          <w:rPr>
            <w:rFonts w:ascii="Times New Roman" w:hAnsi="Times New Roman" w:cs="Times New Roman"/>
            <w:sz w:val="21"/>
            <w:szCs w:val="21"/>
          </w:rPr>
          <w:delText xml:space="preserve">that </w:delText>
        </w:r>
      </w:del>
      <w:ins w:id="1226" w:author="Editor" w:date="2016-02-11T10:40:00Z">
        <w:r>
          <w:rPr>
            <w:rFonts w:ascii="Times New Roman" w:hAnsi="Times New Roman" w:cs="Times New Roman"/>
            <w:sz w:val="21"/>
            <w:szCs w:val="21"/>
          </w:rPr>
          <w:t xml:space="preserve">those </w:t>
        </w:r>
      </w:ins>
      <w:r>
        <w:rPr>
          <w:rFonts w:ascii="Times New Roman" w:hAnsi="Times New Roman" w:cs="Times New Roman"/>
          <w:sz w:val="21"/>
          <w:szCs w:val="21"/>
        </w:rPr>
        <w:t xml:space="preserve">of </w:t>
      </w:r>
      <w:del w:id="1227" w:author="Editor" w:date="2016-02-11T10:40:00Z">
        <w:r>
          <w:rPr>
            <w:rFonts w:ascii="Times New Roman" w:hAnsi="Times New Roman" w:cs="Times New Roman"/>
            <w:sz w:val="21"/>
            <w:szCs w:val="21"/>
          </w:rPr>
          <w:delText>other</w:delText>
        </w:r>
      </w:del>
      <w:ins w:id="1228" w:author="Editor" w:date="2016-02-11T10:40:00Z">
        <w:r>
          <w:rPr>
            <w:rFonts w:ascii="Times New Roman" w:hAnsi="Times New Roman" w:cs="Times New Roman"/>
            <w:sz w:val="21"/>
            <w:szCs w:val="21"/>
          </w:rPr>
          <w:t>any</w:t>
        </w:r>
      </w:ins>
      <w:r>
        <w:rPr>
          <w:rFonts w:ascii="Times New Roman" w:hAnsi="Times New Roman" w:cs="Times New Roman"/>
          <w:sz w:val="21"/>
          <w:szCs w:val="21"/>
        </w:rPr>
        <w:t xml:space="preserve"> single index. </w:t>
      </w:r>
    </w:p>
    <w:bookmarkEnd w:id="1176"/>
    <w:bookmarkEnd w:id="1177"/>
    <w:bookmarkEnd w:id="1183"/>
    <w:bookmarkEnd w:id="1184"/>
    <w:p>
      <w:pPr>
        <w:pStyle w:val="Heading2"/>
        <w:rPr>
          <w:rFonts w:eastAsia="SimHei"/>
          <w:b w:val="0"/>
        </w:rPr>
      </w:pPr>
      <w:r>
        <w:rPr>
          <w:rFonts w:eastAsia="SimHei"/>
        </w:rPr>
        <w:t>5.2 Seismic performance-based design of planning pipelines</w:t>
      </w:r>
    </w:p>
    <w:p>
      <w:pPr>
        <w:rPr>
          <w:rFonts w:ascii="Times New Roman" w:hAnsi="Times New Roman" w:cs="Times New Roman"/>
          <w:sz w:val="21"/>
          <w:szCs w:val="21"/>
        </w:rPr>
      </w:pPr>
      <w:ins w:id="1229" w:author="Editor" w:date="2016-02-11T10:47:00Z">
        <w:r>
          <w:rPr>
            <w:rFonts w:ascii="Times New Roman" w:hAnsi="Times New Roman" w:cs="Times New Roman"/>
            <w:sz w:val="21"/>
            <w:szCs w:val="21"/>
          </w:rPr>
          <w:t xml:space="preserve">The </w:t>
        </w:r>
      </w:ins>
      <w:del w:id="1230" w:author="Editor" w:date="2016-02-11T10:47:00Z">
        <w:r>
          <w:rPr>
            <w:rFonts w:ascii="Times New Roman" w:hAnsi="Times New Roman" w:cs="Times New Roman"/>
            <w:sz w:val="21"/>
            <w:szCs w:val="21"/>
          </w:rPr>
          <w:delText>S</w:delText>
        </w:r>
      </w:del>
      <w:ins w:id="1231" w:author="Editor" w:date="2016-02-11T10:47:00Z">
        <w:r>
          <w:rPr>
            <w:rFonts w:ascii="Times New Roman" w:hAnsi="Times New Roman" w:cs="Times New Roman"/>
            <w:sz w:val="21"/>
            <w:szCs w:val="21"/>
          </w:rPr>
          <w:t>s</w:t>
        </w:r>
      </w:ins>
      <w:r>
        <w:rPr>
          <w:rFonts w:ascii="Times New Roman" w:hAnsi="Times New Roman" w:cs="Times New Roman"/>
          <w:sz w:val="21"/>
          <w:szCs w:val="21"/>
        </w:rPr>
        <w:t xml:space="preserve">eismic connectivity reliability and </w:t>
      </w:r>
      <w:r>
        <w:rPr>
          <w:rFonts w:ascii="Times New Roman" w:eastAsia="SimSun" w:hAnsi="Times New Roman" w:cs="Times New Roman"/>
          <w:sz w:val="21"/>
          <w:szCs w:val="21"/>
        </w:rPr>
        <w:t>redundancy (node degree)</w:t>
      </w:r>
      <w:r>
        <w:rPr>
          <w:rFonts w:ascii="Times New Roman" w:hAnsi="Times New Roman" w:cs="Times New Roman"/>
          <w:sz w:val="21"/>
          <w:szCs w:val="21"/>
        </w:rPr>
        <w:t xml:space="preserve"> requirements are set </w:t>
      </w:r>
      <w:proofErr w:type="gramStart"/>
      <w:ins w:id="1232" w:author="Editor" w:date="2016-02-11T10:47:00Z">
        <w:r>
          <w:rPr>
            <w:rFonts w:ascii="Times New Roman" w:hAnsi="Times New Roman" w:cs="Times New Roman"/>
            <w:sz w:val="21"/>
            <w:szCs w:val="21"/>
          </w:rPr>
          <w:t>to</w:t>
        </w:r>
      </w:ins>
      <w:r>
        <w:rPr>
          <w:rFonts w:ascii="Times New Roman" w:hAnsi="Times New Roman" w:cs="Times New Roman"/>
          <w:sz w:val="21"/>
          <w:szCs w:val="21"/>
        </w:rPr>
        <w:t>{</w:t>
      </w:r>
      <w:proofErr w:type="gramEnd"/>
      <w:r>
        <w:rPr>
          <w:rFonts w:ascii="Times New Roman" w:hAnsi="Times New Roman" w:cs="Times New Roman"/>
          <w:sz w:val="21"/>
          <w:szCs w:val="21"/>
        </w:rPr>
        <w:t>0.90, 0.85, 0.80} and {2, 2, 1} for user nodes in classes {I, II, III}</w:t>
      </w:r>
      <w:ins w:id="1233" w:author="Editor" w:date="2016-02-11T10:47:00Z">
        <w:r>
          <w:rPr>
            <w:rFonts w:ascii="Times New Roman" w:hAnsi="Times New Roman" w:cs="Times New Roman"/>
            <w:sz w:val="21"/>
            <w:szCs w:val="21"/>
          </w:rPr>
          <w:t>,</w:t>
        </w:r>
      </w:ins>
      <w:r>
        <w:rPr>
          <w:rFonts w:ascii="Times New Roman" w:hAnsi="Times New Roman" w:cs="Times New Roman"/>
          <w:sz w:val="21"/>
          <w:szCs w:val="21"/>
        </w:rPr>
        <w:t xml:space="preserve"> respectively. </w:t>
      </w:r>
      <w:del w:id="1234" w:author="Editor" w:date="2016-02-11T10:47:00Z">
        <w:r>
          <w:rPr>
            <w:rFonts w:ascii="Times New Roman" w:hAnsi="Times New Roman" w:cs="Times New Roman"/>
            <w:sz w:val="21"/>
            <w:szCs w:val="21"/>
          </w:rPr>
          <w:delText xml:space="preserve">Since </w:delText>
        </w:r>
      </w:del>
      <w:ins w:id="1235" w:author="Editor" w:date="2016-02-11T10:47:00Z">
        <w:r>
          <w:rPr>
            <w:rFonts w:ascii="Times New Roman" w:hAnsi="Times New Roman" w:cs="Times New Roman"/>
            <w:sz w:val="21"/>
            <w:szCs w:val="21"/>
          </w:rPr>
          <w:t xml:space="preserve">Because </w:t>
        </w:r>
      </w:ins>
      <w:r>
        <w:rPr>
          <w:rFonts w:ascii="Times New Roman" w:hAnsi="Times New Roman" w:cs="Times New Roman"/>
          <w:sz w:val="21"/>
          <w:szCs w:val="21"/>
        </w:rPr>
        <w:t xml:space="preserve">nodes 105, 121, 131 and 132 are connected by a single line in the alternative pipeline network, the redundancy requirements of these nodes were changed to 1. The reliability requirement of node 131 was replaced by 0.85. For the pipeline network in Fig. </w:t>
      </w:r>
      <w:r>
        <w:rPr>
          <w:rFonts w:ascii="Times New Roman" w:hAnsi="Times New Roman" w:cs="Times New Roman"/>
          <w:color w:val="0000FF"/>
          <w:sz w:val="21"/>
          <w:szCs w:val="21"/>
        </w:rPr>
        <w:t>10</w:t>
      </w:r>
      <w:r>
        <w:rPr>
          <w:rFonts w:ascii="Times New Roman" w:hAnsi="Times New Roman" w:cs="Times New Roman"/>
          <w:sz w:val="21"/>
          <w:szCs w:val="21"/>
        </w:rPr>
        <w:t xml:space="preserve">, </w:t>
      </w:r>
      <w:ins w:id="1236" w:author="Editor" w:date="2016-02-11T10:47: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w:t>
      </w:r>
      <w:r>
        <w:rPr>
          <w:rFonts w:ascii="Times New Roman" w:hAnsi="Times New Roman" w:cs="Times New Roman"/>
          <w:sz w:val="21"/>
          <w:szCs w:val="21"/>
        </w:rPr>
        <w:lastRenderedPageBreak/>
        <w:t xml:space="preserve">reliabilities of </w:t>
      </w:r>
      <w:ins w:id="1237" w:author="Editor" w:date="2016-02-11T10:47:00Z">
        <w:r>
          <w:rPr>
            <w:rFonts w:ascii="Times New Roman" w:hAnsi="Times New Roman" w:cs="Times New Roman"/>
            <w:sz w:val="21"/>
            <w:szCs w:val="21"/>
          </w:rPr>
          <w:t xml:space="preserve">the </w:t>
        </w:r>
      </w:ins>
      <w:r>
        <w:rPr>
          <w:rFonts w:ascii="Times New Roman" w:hAnsi="Times New Roman" w:cs="Times New Roman"/>
          <w:sz w:val="21"/>
          <w:szCs w:val="21"/>
        </w:rPr>
        <w:t xml:space="preserve">existing pipelines are assumed to be 0.80 and </w:t>
      </w:r>
      <w:del w:id="1238" w:author="Editor" w:date="2016-02-11T10:47:00Z">
        <w:r>
          <w:rPr>
            <w:rFonts w:ascii="Times New Roman" w:hAnsi="Times New Roman" w:cs="Times New Roman"/>
            <w:sz w:val="21"/>
            <w:szCs w:val="21"/>
          </w:rPr>
          <w:delText xml:space="preserve">keep </w:delText>
        </w:r>
      </w:del>
      <w:ins w:id="1239" w:author="Editor" w:date="2016-02-11T10:47:00Z">
        <w:r>
          <w:rPr>
            <w:rFonts w:ascii="Times New Roman" w:hAnsi="Times New Roman" w:cs="Times New Roman"/>
            <w:sz w:val="21"/>
            <w:szCs w:val="21"/>
          </w:rPr>
          <w:t xml:space="preserve">are maintained </w:t>
        </w:r>
      </w:ins>
      <w:r>
        <w:rPr>
          <w:rFonts w:ascii="Times New Roman" w:hAnsi="Times New Roman" w:cs="Times New Roman"/>
          <w:sz w:val="21"/>
          <w:szCs w:val="21"/>
        </w:rPr>
        <w:t xml:space="preserve">unchanged, </w:t>
      </w:r>
      <w:ins w:id="1240" w:author="Editor" w:date="2016-02-11T10:47:00Z">
        <w:r>
          <w:rPr>
            <w:rFonts w:ascii="Times New Roman" w:hAnsi="Times New Roman" w:cs="Times New Roman"/>
            <w:sz w:val="21"/>
            <w:szCs w:val="21"/>
          </w:rPr>
          <w:t xml:space="preserve">and the </w:t>
        </w:r>
      </w:ins>
      <w:r>
        <w:rPr>
          <w:rFonts w:ascii="Times New Roman" w:hAnsi="Times New Roman" w:cs="Times New Roman"/>
          <w:sz w:val="21"/>
          <w:szCs w:val="21"/>
        </w:rPr>
        <w:t>possible seismic reliabilities of each planning pipeline were assumed to be {0.85, 0.90 (reference), 0.95}</w:t>
      </w:r>
      <w:ins w:id="1241" w:author="Editor" w:date="2016-02-11T10:47:00Z">
        <w:r>
          <w:rPr>
            <w:rFonts w:ascii="Times New Roman" w:hAnsi="Times New Roman" w:cs="Times New Roman"/>
            <w:sz w:val="21"/>
            <w:szCs w:val="21"/>
          </w:rPr>
          <w:t>,</w:t>
        </w:r>
      </w:ins>
      <w:r>
        <w:rPr>
          <w:rFonts w:ascii="Times New Roman" w:hAnsi="Times New Roman" w:cs="Times New Roman"/>
          <w:sz w:val="21"/>
          <w:szCs w:val="21"/>
        </w:rPr>
        <w:t xml:space="preserve"> corresponding to </w:t>
      </w:r>
      <w:ins w:id="1242" w:author="Editor" w:date="2016-02-11T10:47:00Z">
        <w:r>
          <w:rPr>
            <w:rFonts w:ascii="Times New Roman" w:hAnsi="Times New Roman" w:cs="Times New Roman"/>
            <w:sz w:val="21"/>
            <w:szCs w:val="21"/>
          </w:rPr>
          <w:t xml:space="preserve">the </w:t>
        </w:r>
      </w:ins>
      <w:r>
        <w:rPr>
          <w:rFonts w:ascii="Times New Roman" w:hAnsi="Times New Roman" w:cs="Times New Roman"/>
          <w:sz w:val="21"/>
          <w:szCs w:val="21"/>
        </w:rPr>
        <w:t xml:space="preserve">possible options of pipeline materials and joints. The corresponding possible values of </w:t>
      </w:r>
      <w:ins w:id="1243" w:author="Editor" w:date="2016-02-11T10:48:00Z">
        <w:r>
          <w:rPr>
            <w:rFonts w:ascii="Times New Roman" w:hAnsi="Times New Roman" w:cs="Times New Roman"/>
            <w:sz w:val="21"/>
            <w:szCs w:val="21"/>
          </w:rPr>
          <w:t xml:space="preserve">the </w:t>
        </w:r>
      </w:ins>
      <w:r>
        <w:rPr>
          <w:rFonts w:ascii="Times New Roman" w:hAnsi="Times New Roman" w:cs="Times New Roman"/>
          <w:sz w:val="21"/>
          <w:szCs w:val="21"/>
        </w:rPr>
        <w:t xml:space="preserve">cost adjustment coefficients </w:t>
      </w:r>
      <w:r>
        <w:rPr>
          <w:rFonts w:ascii="Times New Roman" w:hAnsi="Times New Roman" w:cs="Times New Roman"/>
          <w:i/>
          <w:sz w:val="21"/>
          <w:szCs w:val="21"/>
        </w:rPr>
        <w:t>φ</w:t>
      </w:r>
      <w:r>
        <w:rPr>
          <w:rFonts w:ascii="Times New Roman" w:hAnsi="Times New Roman" w:cs="Times New Roman"/>
          <w:i/>
          <w:sz w:val="21"/>
          <w:szCs w:val="21"/>
          <w:vertAlign w:val="subscript"/>
        </w:rPr>
        <w:t>i</w:t>
      </w:r>
      <w:r>
        <w:rPr>
          <w:rFonts w:ascii="Times New Roman" w:hAnsi="Times New Roman" w:cs="Times New Roman"/>
          <w:i/>
          <w:sz w:val="21"/>
          <w:szCs w:val="21"/>
        </w:rPr>
        <w:t xml:space="preserve"> </w:t>
      </w:r>
      <w:r>
        <w:rPr>
          <w:rFonts w:ascii="Times New Roman" w:hAnsi="Times New Roman" w:cs="Times New Roman"/>
          <w:sz w:val="21"/>
          <w:szCs w:val="21"/>
        </w:rPr>
        <w:t xml:space="preserve">were assumed to be {0.9, 1.0 (reference), 1.2} for each planning pipeline. </w:t>
      </w:r>
    </w:p>
    <w:p>
      <w:pPr>
        <w:jc w:val="center"/>
        <w:rPr>
          <w:rFonts w:ascii="Times New Roman" w:hAnsi="Times New Roman" w:cs="Times New Roman"/>
          <w:sz w:val="21"/>
          <w:szCs w:val="21"/>
        </w:rPr>
      </w:pPr>
      <w:r>
        <w:rPr>
          <w:lang w:eastAsia="en-US"/>
        </w:rPr>
        <w:drawing>
          <wp:inline distT="0" distB="0" distL="0" distR="0">
            <wp:extent cx="5782926" cy="2736850"/>
            <wp:effectExtent l="0" t="0" r="889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82926" cy="2736850"/>
                    </a:xfrm>
                    <a:prstGeom prst="rect">
                      <a:avLst/>
                    </a:prstGeom>
                  </pic:spPr>
                </pic:pic>
              </a:graphicData>
            </a:graphic>
          </wp:inline>
        </w:drawing>
      </w:r>
    </w:p>
    <w:p>
      <w:pPr>
        <w:jc w:val="center"/>
        <w:rPr>
          <w:rFonts w:ascii="Times New Roman" w:hAnsi="Times New Roman" w:cs="Times New Roman"/>
          <w:b/>
          <w:sz w:val="21"/>
          <w:szCs w:val="21"/>
        </w:rPr>
      </w:pPr>
      <w:del w:id="1244" w:author="Quality Control Editor" w:date="2016-02-18T09:03:00Z">
        <w:r>
          <w:rPr>
            <w:rFonts w:ascii="Times New Roman" w:hAnsi="Times New Roman" w:cs="Times New Roman"/>
            <w:b/>
            <w:sz w:val="18"/>
            <w:szCs w:val="18"/>
          </w:rPr>
          <w:delText>Fig.1</w:delText>
        </w:r>
      </w:del>
      <w:ins w:id="1245" w:author="Quality Control Editor" w:date="2016-02-18T09:03:00Z">
        <w:r>
          <w:rPr>
            <w:rFonts w:ascii="Times New Roman" w:hAnsi="Times New Roman" w:cs="Times New Roman"/>
            <w:b/>
            <w:sz w:val="18"/>
            <w:szCs w:val="18"/>
          </w:rPr>
          <w:t>Fig. 1</w:t>
        </w:r>
      </w:ins>
      <w:r>
        <w:rPr>
          <w:rFonts w:ascii="Times New Roman" w:hAnsi="Times New Roman" w:cs="Times New Roman"/>
          <w:b/>
          <w:sz w:val="18"/>
          <w:szCs w:val="18"/>
        </w:rPr>
        <w:t>5</w:t>
      </w:r>
      <w:r>
        <w:rPr>
          <w:rFonts w:ascii="Times New Roman" w:hAnsi="Times New Roman" w:cs="Times New Roman"/>
          <w:b/>
          <w:sz w:val="21"/>
          <w:szCs w:val="21"/>
        </w:rPr>
        <w:t xml:space="preserve"> </w:t>
      </w:r>
      <w:r>
        <w:rPr>
          <w:rFonts w:ascii="Times New Roman" w:hAnsi="Times New Roman" w:cs="Times New Roman"/>
          <w:sz w:val="18"/>
          <w:szCs w:val="18"/>
        </w:rPr>
        <w:t>Optimal layout of pipeline network satisfying seismic performance requirements of user nodes</w:t>
      </w:r>
    </w:p>
    <w:p>
      <w:pPr>
        <w:ind w:firstLineChars="200" w:firstLine="420"/>
        <w:rPr>
          <w:rFonts w:ascii="Times New Roman" w:eastAsia="SimSun" w:hAnsi="Times New Roman" w:cs="Times New Roman"/>
          <w:sz w:val="21"/>
          <w:szCs w:val="21"/>
        </w:rPr>
      </w:pPr>
      <w:r>
        <w:rPr>
          <w:rFonts w:ascii="Times New Roman" w:hAnsi="Times New Roman" w:cs="Times New Roman"/>
          <w:sz w:val="21"/>
          <w:szCs w:val="21"/>
        </w:rPr>
        <w:t xml:space="preserve">Based on the existing network topology and alternative layout of </w:t>
      </w:r>
      <w:ins w:id="1246" w:author="Editor" w:date="2016-02-11T10:48:00Z">
        <w:r>
          <w:rPr>
            <w:rFonts w:ascii="Times New Roman" w:hAnsi="Times New Roman" w:cs="Times New Roman"/>
            <w:sz w:val="21"/>
            <w:szCs w:val="21"/>
          </w:rPr>
          <w:t xml:space="preserve">the </w:t>
        </w:r>
      </w:ins>
      <w:r>
        <w:rPr>
          <w:rFonts w:ascii="Times New Roman" w:hAnsi="Times New Roman" w:cs="Times New Roman"/>
          <w:sz w:val="21"/>
          <w:szCs w:val="21"/>
        </w:rPr>
        <w:t xml:space="preserve">planning pipelines, we employ the optimization model to determine the routes and seismic capacities of </w:t>
      </w:r>
      <w:ins w:id="1247" w:author="Editor" w:date="2016-02-11T10:48: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pipelines that fulfill the seismic performance requirements of </w:t>
      </w:r>
      <w:ins w:id="1248" w:author="Editor" w:date="2016-02-11T10:48:00Z">
        <w:r>
          <w:rPr>
            <w:rFonts w:ascii="Times New Roman" w:hAnsi="Times New Roman" w:cs="Times New Roman"/>
            <w:sz w:val="21"/>
            <w:szCs w:val="21"/>
          </w:rPr>
          <w:t xml:space="preserve">the </w:t>
        </w:r>
      </w:ins>
      <w:r>
        <w:rPr>
          <w:rFonts w:ascii="Times New Roman" w:hAnsi="Times New Roman" w:cs="Times New Roman"/>
          <w:sz w:val="21"/>
          <w:szCs w:val="21"/>
        </w:rPr>
        <w:t>use</w:t>
      </w:r>
      <w:ins w:id="1249" w:author="Editor" w:date="2016-02-11T10:48:00Z">
        <w:r>
          <w:rPr>
            <w:rFonts w:ascii="Times New Roman" w:hAnsi="Times New Roman" w:cs="Times New Roman"/>
            <w:sz w:val="21"/>
            <w:szCs w:val="21"/>
          </w:rPr>
          <w:t>r</w:t>
        </w:r>
      </w:ins>
      <w:r>
        <w:rPr>
          <w:rFonts w:ascii="Times New Roman" w:hAnsi="Times New Roman" w:cs="Times New Roman"/>
          <w:sz w:val="21"/>
          <w:szCs w:val="21"/>
        </w:rPr>
        <w:t xml:space="preserve"> nodes. The optimization model was solved by SAGA, </w:t>
      </w:r>
      <w:ins w:id="1250" w:author="Editor" w:date="2016-02-11T10:48:00Z">
        <w:r>
          <w:rPr>
            <w:rFonts w:ascii="Times New Roman" w:hAnsi="Times New Roman" w:cs="Times New Roman"/>
            <w:sz w:val="21"/>
            <w:szCs w:val="21"/>
          </w:rPr>
          <w:t xml:space="preserve">and </w:t>
        </w:r>
      </w:ins>
      <w:r>
        <w:rPr>
          <w:rFonts w:ascii="Times New Roman" w:hAnsi="Times New Roman" w:cs="Times New Roman"/>
          <w:sz w:val="21"/>
          <w:szCs w:val="21"/>
        </w:rPr>
        <w:t>the maximum generation</w:t>
      </w:r>
      <w:del w:id="1251" w:author="Quality Control Editor" w:date="2016-02-18T09:12:00Z">
        <w:r>
          <w:rPr>
            <w:rFonts w:ascii="Times New Roman" w:hAnsi="Times New Roman" w:cs="Times New Roman"/>
            <w:sz w:val="21"/>
            <w:szCs w:val="21"/>
          </w:rPr>
          <w:delText>s</w:delText>
        </w:r>
      </w:del>
      <w:r>
        <w:rPr>
          <w:rFonts w:ascii="Times New Roman" w:hAnsi="Times New Roman" w:cs="Times New Roman"/>
          <w:sz w:val="21"/>
          <w:szCs w:val="21"/>
        </w:rPr>
        <w:t xml:space="preserve"> </w:t>
      </w:r>
      <w:del w:id="1252" w:author="Quality Control Editor" w:date="2016-02-18T09:12:00Z">
        <w:r>
          <w:rPr>
            <w:rFonts w:ascii="Times New Roman" w:hAnsi="Times New Roman" w:cs="Times New Roman"/>
            <w:sz w:val="21"/>
            <w:szCs w:val="21"/>
          </w:rPr>
          <w:delText xml:space="preserve">were </w:delText>
        </w:r>
      </w:del>
      <w:ins w:id="1253" w:author="Quality Control Editor" w:date="2016-02-18T09:12:00Z">
        <w:r>
          <w:rPr>
            <w:rFonts w:ascii="Times New Roman" w:hAnsi="Times New Roman" w:cs="Times New Roman"/>
            <w:sz w:val="21"/>
            <w:szCs w:val="21"/>
          </w:rPr>
          <w:t xml:space="preserve">was </w:t>
        </w:r>
      </w:ins>
      <w:r>
        <w:rPr>
          <w:rFonts w:ascii="Times New Roman" w:hAnsi="Times New Roman" w:cs="Times New Roman"/>
          <w:sz w:val="21"/>
          <w:szCs w:val="21"/>
        </w:rPr>
        <w:t xml:space="preserve">set as 200 to stop the evolution of SAGA. The optimal layouts of </w:t>
      </w:r>
      <w:ins w:id="1254" w:author="Editor" w:date="2016-02-11T10:48: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pipelines are illustrated in Fig. </w:t>
      </w:r>
      <w:r>
        <w:rPr>
          <w:rFonts w:ascii="Times New Roman" w:hAnsi="Times New Roman" w:cs="Times New Roman"/>
          <w:color w:val="0000FF"/>
          <w:sz w:val="21"/>
          <w:szCs w:val="21"/>
        </w:rPr>
        <w:t>15</w:t>
      </w:r>
      <w:r>
        <w:rPr>
          <w:rFonts w:ascii="Times New Roman" w:hAnsi="Times New Roman" w:cs="Times New Roman"/>
          <w:sz w:val="21"/>
          <w:szCs w:val="21"/>
        </w:rPr>
        <w:t>. The corresponding cost adjustment coefficients related to</w:t>
      </w:r>
      <w:ins w:id="1255" w:author="Editor" w:date="2016-02-11T10:48:00Z">
        <w:r>
          <w:rPr>
            <w:rFonts w:ascii="Times New Roman" w:hAnsi="Times New Roman" w:cs="Times New Roman"/>
            <w:sz w:val="21"/>
            <w:szCs w:val="21"/>
          </w:rPr>
          <w:t xml:space="preserve"> the</w:t>
        </w:r>
      </w:ins>
      <w:r>
        <w:rPr>
          <w:rFonts w:ascii="Times New Roman" w:hAnsi="Times New Roman" w:cs="Times New Roman"/>
          <w:sz w:val="21"/>
          <w:szCs w:val="21"/>
        </w:rPr>
        <w:t xml:space="preserve"> seismic reliabilities of </w:t>
      </w:r>
      <w:ins w:id="1256" w:author="Quality Control Editor" w:date="2016-02-18T09:12: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pipelines are presented in Fig. </w:t>
      </w:r>
      <w:r>
        <w:rPr>
          <w:rFonts w:ascii="Times New Roman" w:hAnsi="Times New Roman" w:cs="Times New Roman"/>
          <w:color w:val="0000FF"/>
          <w:sz w:val="21"/>
          <w:szCs w:val="21"/>
        </w:rPr>
        <w:t>16</w:t>
      </w:r>
      <w:r>
        <w:rPr>
          <w:rFonts w:ascii="Times New Roman" w:hAnsi="Times New Roman" w:cs="Times New Roman"/>
          <w:sz w:val="21"/>
          <w:szCs w:val="21"/>
        </w:rPr>
        <w:t>. T</w:t>
      </w:r>
      <w:r>
        <w:rPr>
          <w:rFonts w:ascii="Times New Roman" w:eastAsia="SimSun" w:hAnsi="Times New Roman" w:cs="Times New Roman"/>
          <w:sz w:val="21"/>
          <w:szCs w:val="21"/>
        </w:rPr>
        <w:t xml:space="preserve">he reference cost of each possible pipeline is also presented in Fig. </w:t>
      </w:r>
      <w:r>
        <w:rPr>
          <w:rFonts w:ascii="Times New Roman" w:eastAsia="SimSun" w:hAnsi="Times New Roman" w:cs="Times New Roman"/>
          <w:color w:val="0000FF"/>
          <w:sz w:val="21"/>
          <w:szCs w:val="21"/>
        </w:rPr>
        <w:t>16</w:t>
      </w:r>
      <w:r>
        <w:rPr>
          <w:rFonts w:ascii="Times New Roman" w:eastAsia="SimSun" w:hAnsi="Times New Roman" w:cs="Times New Roman"/>
          <w:sz w:val="21"/>
          <w:szCs w:val="21"/>
        </w:rPr>
        <w:t xml:space="preserve">. </w:t>
      </w:r>
      <w:del w:id="1257" w:author="Quality Control Editor" w:date="2016-02-18T09:12:00Z">
        <w:r>
          <w:rPr>
            <w:rFonts w:ascii="Times New Roman" w:hAnsi="Times New Roman" w:cs="Times New Roman"/>
            <w:sz w:val="21"/>
            <w:szCs w:val="21"/>
          </w:rPr>
          <w:delText>What needs to be explained is</w:delText>
        </w:r>
      </w:del>
      <w:ins w:id="1258" w:author="Quality Control Editor" w:date="2016-02-18T09:12:00Z">
        <w:r>
          <w:rPr>
            <w:rFonts w:ascii="Times New Roman" w:hAnsi="Times New Roman" w:cs="Times New Roman"/>
            <w:sz w:val="21"/>
            <w:szCs w:val="21"/>
          </w:rPr>
          <w:t>It should be noted</w:t>
        </w:r>
      </w:ins>
      <w:r>
        <w:rPr>
          <w:rFonts w:ascii="Times New Roman" w:hAnsi="Times New Roman" w:cs="Times New Roman"/>
          <w:sz w:val="21"/>
          <w:szCs w:val="21"/>
        </w:rPr>
        <w:t xml:space="preserve"> that</w:t>
      </w:r>
      <w:ins w:id="1259" w:author="Editor" w:date="2016-02-11T10:48:00Z">
        <w:r>
          <w:rPr>
            <w:rFonts w:ascii="Times New Roman" w:hAnsi="Times New Roman" w:cs="Times New Roman"/>
            <w:sz w:val="21"/>
            <w:szCs w:val="21"/>
          </w:rPr>
          <w:t xml:space="preserve"> the</w:t>
        </w:r>
      </w:ins>
      <w:r>
        <w:rPr>
          <w:rFonts w:ascii="Times New Roman" w:hAnsi="Times New Roman" w:cs="Times New Roman"/>
          <w:sz w:val="21"/>
          <w:szCs w:val="21"/>
        </w:rPr>
        <w:t xml:space="preserve"> reference costs of pipelines {206, 223, 233} are {29.92, 44.03, 18.22} million RMB</w:t>
      </w:r>
      <w:del w:id="1260" w:author="Editor" w:date="2016-02-11T10:48:00Z">
        <w:r>
          <w:rPr>
            <w:rFonts w:ascii="Times New Roman" w:hAnsi="Times New Roman" w:cs="Times New Roman"/>
            <w:sz w:val="21"/>
            <w:szCs w:val="21"/>
          </w:rPr>
          <w:delText>,</w:delText>
        </w:r>
      </w:del>
      <w:ins w:id="1261" w:author="Editor" w:date="2016-02-11T10:48:00Z">
        <w:r>
          <w:rPr>
            <w:rFonts w:ascii="Times New Roman" w:hAnsi="Times New Roman" w:cs="Times New Roman"/>
            <w:sz w:val="21"/>
            <w:szCs w:val="21"/>
          </w:rPr>
          <w:t>;</w:t>
        </w:r>
      </w:ins>
      <w:r>
        <w:rPr>
          <w:rFonts w:ascii="Times New Roman" w:hAnsi="Times New Roman" w:cs="Times New Roman"/>
          <w:sz w:val="21"/>
          <w:szCs w:val="21"/>
        </w:rPr>
        <w:t xml:space="preserve"> these costs are displayed at </w:t>
      </w:r>
      <w:del w:id="1262" w:author="Quality Control Editor" w:date="2016-02-18T09:12:00Z">
        <w:r>
          <w:rPr>
            <w:rFonts w:ascii="Times New Roman" w:hAnsi="Times New Roman" w:cs="Times New Roman"/>
            <w:sz w:val="21"/>
            <w:szCs w:val="21"/>
          </w:rPr>
          <w:delText xml:space="preserve">the </w:delText>
        </w:r>
      </w:del>
      <w:ins w:id="1263" w:author="Quality Control Editor" w:date="2016-02-18T09:12:00Z">
        <w:r>
          <w:rPr>
            <w:rFonts w:ascii="Times New Roman" w:hAnsi="Times New Roman" w:cs="Times New Roman"/>
            <w:sz w:val="21"/>
            <w:szCs w:val="21"/>
          </w:rPr>
          <w:t xml:space="preserve">a </w:t>
        </w:r>
      </w:ins>
      <w:r>
        <w:rPr>
          <w:rFonts w:ascii="Times New Roman" w:hAnsi="Times New Roman" w:cs="Times New Roman"/>
          <w:sz w:val="21"/>
          <w:szCs w:val="21"/>
        </w:rPr>
        <w:t xml:space="preserve">value of 7.0 million RMB for </w:t>
      </w:r>
      <w:del w:id="1264" w:author="Editor" w:date="2016-02-11T10:49:00Z">
        <w:r>
          <w:rPr>
            <w:rFonts w:ascii="Times New Roman" w:hAnsi="Times New Roman" w:cs="Times New Roman"/>
            <w:sz w:val="21"/>
            <w:szCs w:val="21"/>
          </w:rPr>
          <w:delText xml:space="preserve">the seeking of </w:delText>
        </w:r>
      </w:del>
      <w:r>
        <w:rPr>
          <w:rFonts w:ascii="Times New Roman" w:hAnsi="Times New Roman" w:cs="Times New Roman"/>
          <w:sz w:val="21"/>
          <w:szCs w:val="21"/>
        </w:rPr>
        <w:t>display convenience</w:t>
      </w:r>
      <w:del w:id="1265" w:author="Editor" w:date="2016-02-11T10:49:00Z">
        <w:r>
          <w:rPr>
            <w:rFonts w:ascii="Times New Roman" w:hAnsi="Times New Roman" w:cs="Times New Roman"/>
            <w:sz w:val="21"/>
            <w:szCs w:val="21"/>
          </w:rPr>
          <w:delText>s</w:delText>
        </w:r>
      </w:del>
      <w:r>
        <w:rPr>
          <w:rFonts w:ascii="Times New Roman" w:hAnsi="Times New Roman" w:cs="Times New Roman"/>
          <w:sz w:val="21"/>
          <w:szCs w:val="21"/>
        </w:rPr>
        <w:t xml:space="preserve">. The </w:t>
      </w:r>
      <w:r>
        <w:rPr>
          <w:rFonts w:ascii="Times New Roman" w:eastAsia="SimSun" w:hAnsi="Times New Roman" w:cs="Times New Roman"/>
          <w:sz w:val="21"/>
          <w:szCs w:val="21"/>
        </w:rPr>
        <w:t xml:space="preserve">total cost of all </w:t>
      </w:r>
      <w:ins w:id="1266" w:author="Quality Control Editor" w:date="2016-02-18T09:13:00Z">
        <w:r>
          <w:rPr>
            <w:rFonts w:ascii="Times New Roman" w:eastAsia="SimSun" w:hAnsi="Times New Roman" w:cs="Times New Roman"/>
            <w:sz w:val="21"/>
            <w:szCs w:val="21"/>
          </w:rPr>
          <w:t xml:space="preserve">of the </w:t>
        </w:r>
      </w:ins>
      <w:r>
        <w:rPr>
          <w:rFonts w:ascii="Times New Roman" w:eastAsia="SimSun" w:hAnsi="Times New Roman" w:cs="Times New Roman"/>
          <w:sz w:val="21"/>
          <w:szCs w:val="21"/>
        </w:rPr>
        <w:t>selected pipelines in the WDS network is 153.68 million RMB.</w:t>
      </w:r>
      <w:r>
        <w:rPr>
          <w:rFonts w:ascii="Times New Roman" w:hAnsi="Times New Roman" w:cs="Times New Roman"/>
          <w:sz w:val="21"/>
          <w:szCs w:val="21"/>
        </w:rPr>
        <w:t xml:space="preserve"> In Fig. </w:t>
      </w:r>
      <w:r>
        <w:rPr>
          <w:rFonts w:ascii="Times New Roman" w:hAnsi="Times New Roman" w:cs="Times New Roman"/>
          <w:color w:val="0000FF"/>
          <w:sz w:val="21"/>
          <w:szCs w:val="21"/>
        </w:rPr>
        <w:t>16</w:t>
      </w:r>
      <w:r>
        <w:rPr>
          <w:rFonts w:ascii="Times New Roman" w:hAnsi="Times New Roman" w:cs="Times New Roman"/>
          <w:sz w:val="21"/>
          <w:szCs w:val="21"/>
        </w:rPr>
        <w:t xml:space="preserve">, the optimal selection of pipeline layouts </w:t>
      </w:r>
      <w:del w:id="1267" w:author="Editor" w:date="2016-02-11T10:49:00Z">
        <w:r>
          <w:rPr>
            <w:rFonts w:ascii="Times New Roman" w:hAnsi="Times New Roman" w:cs="Times New Roman"/>
            <w:sz w:val="21"/>
            <w:szCs w:val="21"/>
          </w:rPr>
          <w:delText>are</w:delText>
        </w:r>
      </w:del>
      <w:ins w:id="1268" w:author="Editor" w:date="2016-02-11T10:49:00Z">
        <w:r>
          <w:rPr>
            <w:rFonts w:ascii="Times New Roman" w:hAnsi="Times New Roman" w:cs="Times New Roman"/>
            <w:sz w:val="21"/>
            <w:szCs w:val="21"/>
          </w:rPr>
          <w:t>is</w:t>
        </w:r>
      </w:ins>
      <w:r>
        <w:rPr>
          <w:rFonts w:ascii="Times New Roman" w:hAnsi="Times New Roman" w:cs="Times New Roman"/>
          <w:sz w:val="21"/>
          <w:szCs w:val="21"/>
        </w:rPr>
        <w:t xml:space="preserve"> presented by </w:t>
      </w:r>
      <w:ins w:id="1269" w:author="Quality Control Editor" w:date="2016-02-18T09:13:00Z">
        <w:r>
          <w:rPr>
            <w:rFonts w:ascii="Times New Roman" w:hAnsi="Times New Roman" w:cs="Times New Roman"/>
            <w:sz w:val="21"/>
            <w:szCs w:val="21"/>
          </w:rPr>
          <w:t xml:space="preserve">the </w:t>
        </w:r>
      </w:ins>
      <w:r>
        <w:rPr>
          <w:rFonts w:ascii="Times New Roman" w:hAnsi="Times New Roman" w:cs="Times New Roman"/>
          <w:sz w:val="21"/>
          <w:szCs w:val="21"/>
        </w:rPr>
        <w:t xml:space="preserve">items “CC-higher”, “CC-reference” and “CC-lower”, where </w:t>
      </w:r>
      <w:r>
        <w:rPr>
          <w:rFonts w:ascii="Times New Roman" w:eastAsia="SimSun" w:hAnsi="Times New Roman" w:cs="Times New Roman"/>
          <w:sz w:val="21"/>
          <w:szCs w:val="21"/>
        </w:rPr>
        <w:t xml:space="preserve">“CC” is </w:t>
      </w:r>
      <w:ins w:id="1270" w:author="Editor" w:date="2016-02-11T10:49:00Z">
        <w:r>
          <w:rPr>
            <w:rFonts w:ascii="Times New Roman" w:eastAsia="SimSun" w:hAnsi="Times New Roman" w:cs="Times New Roman"/>
            <w:sz w:val="21"/>
            <w:szCs w:val="21"/>
          </w:rPr>
          <w:t>an</w:t>
        </w:r>
      </w:ins>
      <w:del w:id="1271" w:author="Editor" w:date="2016-02-11T10:49:00Z">
        <w:r>
          <w:rPr>
            <w:rFonts w:ascii="Times New Roman" w:eastAsia="SimSun" w:hAnsi="Times New Roman" w:cs="Times New Roman"/>
            <w:sz w:val="21"/>
            <w:szCs w:val="21"/>
          </w:rPr>
          <w:delText>the</w:delText>
        </w:r>
      </w:del>
      <w:r>
        <w:rPr>
          <w:rFonts w:ascii="Times New Roman" w:eastAsia="SimSun" w:hAnsi="Times New Roman" w:cs="Times New Roman"/>
          <w:sz w:val="21"/>
          <w:szCs w:val="21"/>
        </w:rPr>
        <w:t xml:space="preserve"> abbreviation </w:t>
      </w:r>
      <w:del w:id="1272" w:author="Editor" w:date="2016-02-11T10:49:00Z">
        <w:r>
          <w:rPr>
            <w:rFonts w:ascii="Times New Roman" w:eastAsia="SimSun" w:hAnsi="Times New Roman" w:cs="Times New Roman"/>
            <w:sz w:val="21"/>
            <w:szCs w:val="21"/>
          </w:rPr>
          <w:delText xml:space="preserve">of </w:delText>
        </w:r>
      </w:del>
      <w:ins w:id="1273" w:author="Editor" w:date="2016-02-11T10:49:00Z">
        <w:r>
          <w:rPr>
            <w:rFonts w:ascii="Times New Roman" w:eastAsia="SimSun" w:hAnsi="Times New Roman" w:cs="Times New Roman"/>
            <w:sz w:val="21"/>
            <w:szCs w:val="21"/>
          </w:rPr>
          <w:t xml:space="preserve">for the </w:t>
        </w:r>
      </w:ins>
      <w:r>
        <w:rPr>
          <w:rFonts w:ascii="Times New Roman" w:eastAsia="SimSun" w:hAnsi="Times New Roman" w:cs="Times New Roman"/>
          <w:sz w:val="21"/>
          <w:szCs w:val="21"/>
        </w:rPr>
        <w:t>“</w:t>
      </w:r>
      <w:del w:id="1274" w:author="Editor" w:date="2016-02-11T10:49:00Z">
        <w:r>
          <w:rPr>
            <w:rFonts w:ascii="Times New Roman" w:eastAsia="SimSun" w:hAnsi="Times New Roman" w:cs="Times New Roman"/>
            <w:sz w:val="21"/>
            <w:szCs w:val="21"/>
          </w:rPr>
          <w:delText>C</w:delText>
        </w:r>
      </w:del>
      <w:ins w:id="1275" w:author="Editor" w:date="2016-02-11T10:49:00Z">
        <w:r>
          <w:rPr>
            <w:rFonts w:ascii="Times New Roman" w:eastAsia="SimSun" w:hAnsi="Times New Roman" w:cs="Times New Roman"/>
            <w:sz w:val="21"/>
            <w:szCs w:val="21"/>
          </w:rPr>
          <w:t>c</w:t>
        </w:r>
      </w:ins>
      <w:r>
        <w:rPr>
          <w:rFonts w:ascii="Times New Roman" w:eastAsia="SimSun" w:hAnsi="Times New Roman" w:cs="Times New Roman"/>
          <w:sz w:val="21"/>
          <w:szCs w:val="21"/>
        </w:rPr>
        <w:t xml:space="preserve">hanged </w:t>
      </w:r>
      <w:del w:id="1276" w:author="Editor" w:date="2016-02-11T10:49:00Z">
        <w:r>
          <w:rPr>
            <w:rFonts w:ascii="Times New Roman" w:eastAsia="SimSun" w:hAnsi="Times New Roman" w:cs="Times New Roman"/>
            <w:sz w:val="21"/>
            <w:szCs w:val="21"/>
          </w:rPr>
          <w:delText>C</w:delText>
        </w:r>
      </w:del>
      <w:ins w:id="1277" w:author="Editor" w:date="2016-02-11T10:49:00Z">
        <w:r>
          <w:rPr>
            <w:rFonts w:ascii="Times New Roman" w:eastAsia="SimSun" w:hAnsi="Times New Roman" w:cs="Times New Roman"/>
            <w:sz w:val="21"/>
            <w:szCs w:val="21"/>
          </w:rPr>
          <w:t>c</w:t>
        </w:r>
      </w:ins>
      <w:r>
        <w:rPr>
          <w:rFonts w:ascii="Times New Roman" w:eastAsia="SimSun" w:hAnsi="Times New Roman" w:cs="Times New Roman"/>
          <w:sz w:val="21"/>
          <w:szCs w:val="21"/>
        </w:rPr>
        <w:t>apacity” condition</w:t>
      </w:r>
      <w:ins w:id="1278" w:author="Editor" w:date="2016-02-11T10:49:00Z">
        <w:r>
          <w:rPr>
            <w:rFonts w:ascii="Times New Roman" w:eastAsia="SimSun" w:hAnsi="Times New Roman" w:cs="Times New Roman"/>
            <w:sz w:val="21"/>
            <w:szCs w:val="21"/>
          </w:rPr>
          <w:t>,</w:t>
        </w:r>
      </w:ins>
      <w:r>
        <w:rPr>
          <w:rFonts w:ascii="Times New Roman" w:eastAsia="SimSun" w:hAnsi="Times New Roman" w:cs="Times New Roman"/>
          <w:sz w:val="21"/>
          <w:szCs w:val="21"/>
        </w:rPr>
        <w:t xml:space="preserve"> correspond</w:t>
      </w:r>
      <w:ins w:id="1279" w:author="Editor" w:date="2016-02-11T10:49:00Z">
        <w:r>
          <w:rPr>
            <w:rFonts w:ascii="Times New Roman" w:eastAsia="SimSun" w:hAnsi="Times New Roman" w:cs="Times New Roman"/>
            <w:sz w:val="21"/>
            <w:szCs w:val="21"/>
          </w:rPr>
          <w:t>ing</w:t>
        </w:r>
      </w:ins>
      <w:del w:id="1280" w:author="Editor" w:date="2016-02-11T10:49:00Z">
        <w:r>
          <w:rPr>
            <w:rFonts w:ascii="Times New Roman" w:eastAsia="SimSun" w:hAnsi="Times New Roman" w:cs="Times New Roman"/>
            <w:sz w:val="21"/>
            <w:szCs w:val="21"/>
          </w:rPr>
          <w:delText>s</w:delText>
        </w:r>
      </w:del>
      <w:r>
        <w:rPr>
          <w:rFonts w:ascii="Times New Roman" w:eastAsia="SimSun" w:hAnsi="Times New Roman" w:cs="Times New Roman"/>
          <w:sz w:val="21"/>
          <w:szCs w:val="21"/>
        </w:rPr>
        <w:t xml:space="preserve"> to the seismic reliability variety of pipelines.</w:t>
      </w:r>
      <w:r>
        <w:rPr>
          <w:rFonts w:ascii="Times New Roman" w:hAnsi="Times New Roman" w:cs="Times New Roman"/>
          <w:sz w:val="21"/>
          <w:szCs w:val="21"/>
        </w:rPr>
        <w:t xml:space="preserve"> </w:t>
      </w:r>
      <w:ins w:id="1281" w:author="Editor" w:date="2016-02-11T10:49:00Z">
        <w:r>
          <w:rPr>
            <w:rFonts w:ascii="Times New Roman" w:hAnsi="Times New Roman" w:cs="Times New Roman"/>
            <w:sz w:val="21"/>
            <w:szCs w:val="21"/>
          </w:rPr>
          <w:t xml:space="preserve">The </w:t>
        </w:r>
      </w:ins>
      <w:del w:id="1282" w:author="Editor" w:date="2016-02-11T10:49:00Z">
        <w:r>
          <w:rPr>
            <w:rFonts w:ascii="Times New Roman" w:eastAsia="SimSun" w:hAnsi="Times New Roman" w:cs="Times New Roman"/>
            <w:sz w:val="21"/>
            <w:szCs w:val="21"/>
          </w:rPr>
          <w:delText>S</w:delText>
        </w:r>
      </w:del>
      <w:ins w:id="1283" w:author="Editor" w:date="2016-02-11T10:49:00Z">
        <w:r>
          <w:rPr>
            <w:rFonts w:ascii="Times New Roman" w:eastAsia="SimSun" w:hAnsi="Times New Roman" w:cs="Times New Roman"/>
            <w:sz w:val="21"/>
            <w:szCs w:val="21"/>
          </w:rPr>
          <w:t>s</w:t>
        </w:r>
      </w:ins>
      <w:r>
        <w:rPr>
          <w:rFonts w:ascii="Times New Roman" w:eastAsia="SimSun" w:hAnsi="Times New Roman" w:cs="Times New Roman"/>
          <w:sz w:val="21"/>
          <w:szCs w:val="21"/>
        </w:rPr>
        <w:t xml:space="preserve">eismic reliability of each selected pipeline is indirectly presented by its cost adjustment coefficient. </w:t>
      </w:r>
      <w:r>
        <w:rPr>
          <w:rFonts w:ascii="Times New Roman" w:hAnsi="Times New Roman" w:cs="Times New Roman"/>
          <w:sz w:val="21"/>
          <w:szCs w:val="21"/>
        </w:rPr>
        <w:t xml:space="preserve">As shown in Fig. </w:t>
      </w:r>
      <w:r>
        <w:rPr>
          <w:rFonts w:ascii="Times New Roman" w:hAnsi="Times New Roman" w:cs="Times New Roman"/>
          <w:color w:val="0000FF"/>
          <w:sz w:val="21"/>
          <w:szCs w:val="21"/>
        </w:rPr>
        <w:t>16</w:t>
      </w:r>
      <w:r>
        <w:rPr>
          <w:rFonts w:ascii="Times New Roman" w:hAnsi="Times New Roman" w:cs="Times New Roman"/>
          <w:sz w:val="21"/>
          <w:szCs w:val="21"/>
        </w:rPr>
        <w:t xml:space="preserve">, </w:t>
      </w:r>
      <w:ins w:id="1284" w:author="Quality Control Editor" w:date="2016-02-18T09:13:00Z">
        <w:r>
          <w:rPr>
            <w:rFonts w:ascii="Times New Roman" w:hAnsi="Times New Roman" w:cs="Times New Roman"/>
            <w:sz w:val="21"/>
            <w:szCs w:val="21"/>
          </w:rPr>
          <w:t xml:space="preserve">the </w:t>
        </w:r>
      </w:ins>
      <w:r>
        <w:rPr>
          <w:rFonts w:ascii="Times New Roman" w:hAnsi="Times New Roman" w:cs="Times New Roman"/>
          <w:sz w:val="21"/>
          <w:szCs w:val="21"/>
        </w:rPr>
        <w:t>items</w:t>
      </w:r>
      <w:r>
        <w:rPr>
          <w:rFonts w:ascii="Times New Roman" w:eastAsia="SimSun" w:hAnsi="Times New Roman" w:cs="Times New Roman"/>
          <w:sz w:val="21"/>
          <w:szCs w:val="21"/>
        </w:rPr>
        <w:t xml:space="preserve"> </w:t>
      </w:r>
      <w:r>
        <w:rPr>
          <w:rFonts w:ascii="Times New Roman" w:hAnsi="Times New Roman" w:cs="Times New Roman"/>
          <w:sz w:val="21"/>
          <w:szCs w:val="21"/>
        </w:rPr>
        <w:t xml:space="preserve">“CC-higher”, “CC-reference” and “CC-lower” of </w:t>
      </w:r>
      <w:ins w:id="1285" w:author="Quality Control Editor" w:date="2016-02-18T09:13:00Z">
        <w:r>
          <w:rPr>
            <w:rFonts w:ascii="Times New Roman" w:hAnsi="Times New Roman" w:cs="Times New Roman"/>
            <w:sz w:val="21"/>
            <w:szCs w:val="21"/>
          </w:rPr>
          <w:t xml:space="preserve">the </w:t>
        </w:r>
      </w:ins>
      <w:r>
        <w:rPr>
          <w:rFonts w:ascii="Times New Roman" w:hAnsi="Times New Roman" w:cs="Times New Roman"/>
          <w:sz w:val="21"/>
          <w:szCs w:val="21"/>
        </w:rPr>
        <w:t>selected pipelines</w:t>
      </w:r>
      <w:del w:id="1286" w:author="Editor" w:date="2016-02-11T10:49:00Z">
        <w:r>
          <w:rPr>
            <w:rFonts w:ascii="Times New Roman" w:hAnsi="Times New Roman" w:cs="Times New Roman"/>
            <w:sz w:val="21"/>
            <w:szCs w:val="21"/>
          </w:rPr>
          <w:delText>,</w:delText>
        </w:r>
      </w:del>
      <w:r>
        <w:rPr>
          <w:rFonts w:ascii="Times New Roman" w:hAnsi="Times New Roman" w:cs="Times New Roman"/>
          <w:sz w:val="21"/>
          <w:szCs w:val="21"/>
        </w:rPr>
        <w:t xml:space="preserve"> correspond to cost adjustment coefficient</w:t>
      </w:r>
      <w:ins w:id="1287" w:author="Editor" w:date="2016-02-11T10:49:00Z">
        <w:r>
          <w:rPr>
            <w:rFonts w:ascii="Times New Roman" w:hAnsi="Times New Roman" w:cs="Times New Roman"/>
            <w:sz w:val="21"/>
            <w:szCs w:val="21"/>
          </w:rPr>
          <w:t>s</w:t>
        </w:r>
      </w:ins>
      <w:r>
        <w:rPr>
          <w:rFonts w:ascii="Times New Roman" w:hAnsi="Times New Roman" w:cs="Times New Roman"/>
          <w:sz w:val="21"/>
          <w:szCs w:val="21"/>
        </w:rPr>
        <w:t xml:space="preserve"> </w:t>
      </w:r>
      <w:ins w:id="1288" w:author="Quality Control Editor" w:date="2016-02-18T09:13:00Z">
        <w:r>
          <w:rPr>
            <w:rFonts w:ascii="Times New Roman" w:hAnsi="Times New Roman" w:cs="Times New Roman"/>
            <w:sz w:val="21"/>
            <w:szCs w:val="21"/>
          </w:rPr>
          <w:t xml:space="preserve">of </w:t>
        </w:r>
      </w:ins>
      <w:r>
        <w:rPr>
          <w:rFonts w:ascii="Times New Roman" w:hAnsi="Times New Roman" w:cs="Times New Roman"/>
          <w:sz w:val="21"/>
          <w:szCs w:val="21"/>
        </w:rPr>
        <w:t>1.2, 1.0 and 0.</w:t>
      </w:r>
      <w:del w:id="1289" w:author="Quality Control Editor" w:date="2016-02-18T09:03:00Z">
        <w:r>
          <w:rPr>
            <w:rFonts w:ascii="Times New Roman" w:hAnsi="Times New Roman" w:cs="Times New Roman"/>
            <w:sz w:val="21"/>
            <w:szCs w:val="21"/>
          </w:rPr>
          <w:delText>9 respectively</w:delText>
        </w:r>
      </w:del>
      <w:ins w:id="1290" w:author="Quality Control Editor" w:date="2016-02-18T09:03:00Z">
        <w:r>
          <w:rPr>
            <w:rFonts w:ascii="Times New Roman" w:hAnsi="Times New Roman" w:cs="Times New Roman"/>
            <w:sz w:val="21"/>
            <w:szCs w:val="21"/>
          </w:rPr>
          <w:t>9, respectively</w:t>
        </w:r>
      </w:ins>
      <w:del w:id="1291" w:author="Editor" w:date="2016-02-11T10:49:00Z">
        <w:r>
          <w:rPr>
            <w:rFonts w:ascii="Times New Roman" w:hAnsi="Times New Roman" w:cs="Times New Roman"/>
            <w:sz w:val="21"/>
            <w:szCs w:val="21"/>
          </w:rPr>
          <w:delText>,</w:delText>
        </w:r>
      </w:del>
      <w:r>
        <w:rPr>
          <w:rFonts w:ascii="Times New Roman" w:hAnsi="Times New Roman" w:cs="Times New Roman"/>
          <w:sz w:val="21"/>
          <w:szCs w:val="21"/>
        </w:rPr>
        <w:t xml:space="preserve"> </w:t>
      </w:r>
      <w:ins w:id="1292" w:author="Editor" w:date="2016-02-11T10:49:00Z">
        <w:r>
          <w:rPr>
            <w:rFonts w:ascii="Times New Roman" w:hAnsi="Times New Roman" w:cs="Times New Roman"/>
            <w:sz w:val="21"/>
            <w:szCs w:val="21"/>
          </w:rPr>
          <w:t xml:space="preserve">and </w:t>
        </w:r>
      </w:ins>
      <w:r>
        <w:rPr>
          <w:rFonts w:ascii="Times New Roman" w:hAnsi="Times New Roman" w:cs="Times New Roman"/>
          <w:sz w:val="21"/>
          <w:szCs w:val="21"/>
        </w:rPr>
        <w:t xml:space="preserve">also </w:t>
      </w:r>
      <w:del w:id="1293" w:author="Editor" w:date="2016-02-11T10:50:00Z">
        <w:r>
          <w:rPr>
            <w:rFonts w:ascii="Times New Roman" w:hAnsi="Times New Roman" w:cs="Times New Roman"/>
            <w:sz w:val="21"/>
            <w:szCs w:val="21"/>
          </w:rPr>
          <w:delText xml:space="preserve">represent </w:delText>
        </w:r>
      </w:del>
      <w:ins w:id="1294" w:author="Editor" w:date="2016-02-11T10:50:00Z">
        <w:del w:id="1295" w:author="Quality Control Editor" w:date="2016-02-18T09:13:00Z">
          <w:r>
            <w:rPr>
              <w:rFonts w:ascii="Times New Roman" w:hAnsi="Times New Roman" w:cs="Times New Roman"/>
              <w:sz w:val="21"/>
              <w:szCs w:val="21"/>
            </w:rPr>
            <w:delText xml:space="preserve">the </w:delText>
          </w:r>
        </w:del>
      </w:ins>
      <w:r>
        <w:rPr>
          <w:rFonts w:ascii="Times New Roman" w:hAnsi="Times New Roman" w:cs="Times New Roman"/>
          <w:sz w:val="21"/>
          <w:szCs w:val="21"/>
        </w:rPr>
        <w:t>seismic reliabilit</w:t>
      </w:r>
      <w:del w:id="1296" w:author="Editor" w:date="2016-02-11T10:50:00Z">
        <w:r>
          <w:rPr>
            <w:rFonts w:ascii="Times New Roman" w:hAnsi="Times New Roman" w:cs="Times New Roman"/>
            <w:sz w:val="21"/>
            <w:szCs w:val="21"/>
          </w:rPr>
          <w:delText>y</w:delText>
        </w:r>
      </w:del>
      <w:ins w:id="1297" w:author="Editor" w:date="2016-02-11T10:50:00Z">
        <w:r>
          <w:rPr>
            <w:rFonts w:ascii="Times New Roman" w:hAnsi="Times New Roman" w:cs="Times New Roman"/>
            <w:sz w:val="21"/>
            <w:szCs w:val="21"/>
          </w:rPr>
          <w:t>ies</w:t>
        </w:r>
      </w:ins>
      <w:r>
        <w:rPr>
          <w:rFonts w:ascii="Times New Roman" w:hAnsi="Times New Roman" w:cs="Times New Roman"/>
          <w:sz w:val="21"/>
          <w:szCs w:val="21"/>
        </w:rPr>
        <w:t xml:space="preserve"> </w:t>
      </w:r>
      <w:ins w:id="1298" w:author="Quality Control Editor" w:date="2016-02-18T09:13:00Z">
        <w:r>
          <w:rPr>
            <w:rFonts w:ascii="Times New Roman" w:hAnsi="Times New Roman" w:cs="Times New Roman"/>
            <w:sz w:val="21"/>
            <w:szCs w:val="21"/>
          </w:rPr>
          <w:t xml:space="preserve">of </w:t>
        </w:r>
      </w:ins>
      <w:r>
        <w:rPr>
          <w:rFonts w:ascii="Times New Roman" w:hAnsi="Times New Roman" w:cs="Times New Roman"/>
          <w:sz w:val="21"/>
          <w:szCs w:val="21"/>
        </w:rPr>
        <w:t xml:space="preserve">0.95, 0.90 and 0.85 of </w:t>
      </w:r>
      <w:ins w:id="1299" w:author="Editor" w:date="2016-02-11T10:50:00Z">
        <w:r>
          <w:rPr>
            <w:rFonts w:ascii="Times New Roman" w:hAnsi="Times New Roman" w:cs="Times New Roman"/>
            <w:sz w:val="21"/>
            <w:szCs w:val="21"/>
          </w:rPr>
          <w:t xml:space="preserve">the </w:t>
        </w:r>
      </w:ins>
      <w:r>
        <w:rPr>
          <w:rFonts w:ascii="Times New Roman" w:hAnsi="Times New Roman" w:cs="Times New Roman"/>
          <w:sz w:val="21"/>
          <w:szCs w:val="21"/>
        </w:rPr>
        <w:t>selected pipelines</w:t>
      </w:r>
      <w:ins w:id="1300" w:author="Editor" w:date="2016-02-11T10:50:00Z">
        <w:r>
          <w:rPr>
            <w:rFonts w:ascii="Times New Roman" w:hAnsi="Times New Roman" w:cs="Times New Roman"/>
            <w:sz w:val="21"/>
            <w:szCs w:val="21"/>
          </w:rPr>
          <w:t>,</w:t>
        </w:r>
      </w:ins>
      <w:r>
        <w:rPr>
          <w:rFonts w:ascii="Times New Roman" w:hAnsi="Times New Roman" w:cs="Times New Roman"/>
          <w:sz w:val="21"/>
          <w:szCs w:val="21"/>
        </w:rPr>
        <w:t xml:space="preserve"> respectively</w:t>
      </w:r>
      <w:r>
        <w:rPr>
          <w:rFonts w:ascii="Times New Roman" w:eastAsia="SimSun" w:hAnsi="Times New Roman" w:cs="Times New Roman"/>
          <w:sz w:val="21"/>
          <w:szCs w:val="21"/>
        </w:rPr>
        <w:t xml:space="preserve">. </w:t>
      </w:r>
    </w:p>
    <w:p>
      <w:pPr>
        <w:adjustRightInd w:val="0"/>
        <w:snapToGrid w:val="0"/>
        <w:jc w:val="center"/>
      </w:pPr>
      <w:r>
        <w:object w:dxaOrig="6690" w:dyaOrig="2970">
          <v:shape id="_x0000_i1041" type="#_x0000_t75" style="width:392.65pt;height:174pt" o:ole="">
            <v:imagedata r:id="rId45" o:title=""/>
          </v:shape>
          <o:OLEObject Type="Embed" ProgID="Origin50.Graph" ShapeID="_x0000_i1041" DrawAspect="Content" ObjectID="_1517292110" r:id="rId46"/>
        </w:object>
      </w:r>
    </w:p>
    <w:p>
      <w:pPr>
        <w:adjustRightInd w:val="0"/>
        <w:snapToGrid w:val="0"/>
        <w:jc w:val="center"/>
        <w:rPr>
          <w:rFonts w:ascii="Times New Roman" w:hAnsi="Times New Roman" w:cs="Times New Roman"/>
          <w:b/>
          <w:sz w:val="21"/>
          <w:szCs w:val="21"/>
        </w:rPr>
      </w:pPr>
      <w:del w:id="1301" w:author="Quality Control Editor" w:date="2016-02-18T09:03:00Z">
        <w:r>
          <w:rPr>
            <w:rFonts w:ascii="Times New Roman" w:hAnsi="Times New Roman" w:cs="Times New Roman"/>
            <w:b/>
            <w:sz w:val="18"/>
            <w:szCs w:val="18"/>
          </w:rPr>
          <w:delText>Fig.1</w:delText>
        </w:r>
      </w:del>
      <w:ins w:id="1302" w:author="Quality Control Editor" w:date="2016-02-18T09:03:00Z">
        <w:r>
          <w:rPr>
            <w:rFonts w:ascii="Times New Roman" w:hAnsi="Times New Roman" w:cs="Times New Roman"/>
            <w:b/>
            <w:sz w:val="18"/>
            <w:szCs w:val="18"/>
          </w:rPr>
          <w:t>Fig. 1</w:t>
        </w:r>
      </w:ins>
      <w:r>
        <w:rPr>
          <w:rFonts w:ascii="Times New Roman" w:hAnsi="Times New Roman" w:cs="Times New Roman"/>
          <w:b/>
          <w:sz w:val="18"/>
          <w:szCs w:val="18"/>
        </w:rPr>
        <w:t>6</w:t>
      </w:r>
      <w:r>
        <w:rPr>
          <w:rFonts w:ascii="Times New Roman" w:hAnsi="Times New Roman" w:cs="Times New Roman"/>
          <w:b/>
          <w:sz w:val="21"/>
          <w:szCs w:val="21"/>
        </w:rPr>
        <w:t xml:space="preserve"> </w:t>
      </w:r>
      <w:r>
        <w:rPr>
          <w:rFonts w:ascii="Times New Roman" w:hAnsi="Times New Roman" w:cs="Times New Roman"/>
          <w:sz w:val="18"/>
          <w:szCs w:val="18"/>
        </w:rPr>
        <w:t>Reference cost of pipelines, optimal pipeline selections and corresponding adjustment coefficients</w:t>
      </w:r>
    </w:p>
    <w:p>
      <w:pPr>
        <w:ind w:firstLineChars="200" w:firstLine="420"/>
        <w:rPr>
          <w:rFonts w:ascii="Times New Roman" w:hAnsi="Times New Roman" w:cs="Times New Roman"/>
          <w:sz w:val="21"/>
          <w:szCs w:val="21"/>
        </w:rPr>
      </w:pPr>
      <w:bookmarkStart w:id="1303" w:name="OLE_LINK156"/>
      <w:bookmarkStart w:id="1304" w:name="OLE_LINK157"/>
      <w:r>
        <w:rPr>
          <w:rFonts w:ascii="Times New Roman" w:eastAsia="SimSun" w:hAnsi="Times New Roman" w:cs="Times New Roman"/>
          <w:sz w:val="21"/>
          <w:szCs w:val="21"/>
        </w:rPr>
        <w:t xml:space="preserve">Figure </w:t>
      </w:r>
      <w:r>
        <w:rPr>
          <w:rFonts w:ascii="Times New Roman" w:eastAsia="SimSun" w:hAnsi="Times New Roman" w:cs="Times New Roman"/>
          <w:color w:val="0000FF"/>
          <w:sz w:val="21"/>
          <w:szCs w:val="21"/>
        </w:rPr>
        <w:t>16</w:t>
      </w:r>
      <w:r>
        <w:rPr>
          <w:rFonts w:ascii="Times New Roman" w:eastAsia="SimSun" w:hAnsi="Times New Roman" w:cs="Times New Roman"/>
          <w:sz w:val="21"/>
          <w:szCs w:val="21"/>
        </w:rPr>
        <w:t xml:space="preserve"> also presents the optimal pipeline selection for the condition that ignores the seismic resistance vari</w:t>
      </w:r>
      <w:ins w:id="1305" w:author="Editor" w:date="2016-02-11T11:00:00Z">
        <w:r>
          <w:rPr>
            <w:rFonts w:ascii="Times New Roman" w:eastAsia="SimSun" w:hAnsi="Times New Roman" w:cs="Times New Roman"/>
            <w:sz w:val="21"/>
            <w:szCs w:val="21"/>
          </w:rPr>
          <w:t>ation</w:t>
        </w:r>
      </w:ins>
      <w:del w:id="1306" w:author="Editor" w:date="2016-02-11T11:00:00Z">
        <w:r>
          <w:rPr>
            <w:rFonts w:ascii="Times New Roman" w:eastAsia="SimSun" w:hAnsi="Times New Roman" w:cs="Times New Roman"/>
            <w:sz w:val="21"/>
            <w:szCs w:val="21"/>
          </w:rPr>
          <w:delText>ety</w:delText>
        </w:r>
      </w:del>
      <w:r>
        <w:rPr>
          <w:rFonts w:ascii="Times New Roman" w:eastAsia="SimSun" w:hAnsi="Times New Roman" w:cs="Times New Roman"/>
          <w:sz w:val="21"/>
          <w:szCs w:val="21"/>
        </w:rPr>
        <w:t xml:space="preserve"> of plann</w:t>
      </w:r>
      <w:ins w:id="1307" w:author="Editor" w:date="2016-02-11T11:00:00Z">
        <w:r>
          <w:rPr>
            <w:rFonts w:ascii="Times New Roman" w:eastAsia="SimSun" w:hAnsi="Times New Roman" w:cs="Times New Roman"/>
            <w:sz w:val="21"/>
            <w:szCs w:val="21"/>
          </w:rPr>
          <w:t>ed</w:t>
        </w:r>
      </w:ins>
      <w:del w:id="1308" w:author="Editor" w:date="2016-02-11T11:00:00Z">
        <w:r>
          <w:rPr>
            <w:rFonts w:ascii="Times New Roman" w:eastAsia="SimSun" w:hAnsi="Times New Roman" w:cs="Times New Roman"/>
            <w:sz w:val="21"/>
            <w:szCs w:val="21"/>
          </w:rPr>
          <w:delText>ing</w:delText>
        </w:r>
      </w:del>
      <w:r>
        <w:rPr>
          <w:rFonts w:ascii="Times New Roman" w:eastAsia="SimSun" w:hAnsi="Times New Roman" w:cs="Times New Roman"/>
          <w:sz w:val="21"/>
          <w:szCs w:val="21"/>
        </w:rPr>
        <w:t xml:space="preserve"> pipelines, named </w:t>
      </w:r>
      <w:del w:id="1309" w:author="Editor" w:date="2016-02-11T11:00:00Z">
        <w:r>
          <w:rPr>
            <w:rFonts w:ascii="Times New Roman" w:eastAsia="SimSun" w:hAnsi="Times New Roman" w:cs="Times New Roman"/>
            <w:sz w:val="21"/>
            <w:szCs w:val="21"/>
          </w:rPr>
          <w:delText>as</w:delText>
        </w:r>
      </w:del>
      <w:ins w:id="1310" w:author="Editor" w:date="2016-02-11T11:00:00Z">
        <w:r>
          <w:rPr>
            <w:rFonts w:ascii="Times New Roman" w:eastAsia="SimSun" w:hAnsi="Times New Roman" w:cs="Times New Roman"/>
            <w:sz w:val="21"/>
            <w:szCs w:val="21"/>
          </w:rPr>
          <w:t>the</w:t>
        </w:r>
      </w:ins>
      <w:r>
        <w:rPr>
          <w:rFonts w:ascii="Times New Roman" w:eastAsia="SimSun" w:hAnsi="Times New Roman" w:cs="Times New Roman"/>
          <w:sz w:val="21"/>
          <w:szCs w:val="21"/>
        </w:rPr>
        <w:t xml:space="preserve"> “</w:t>
      </w:r>
      <w:del w:id="1311" w:author="Editor" w:date="2016-02-11T11:00:00Z">
        <w:r>
          <w:rPr>
            <w:rFonts w:ascii="Times New Roman" w:eastAsia="SimSun" w:hAnsi="Times New Roman" w:cs="Times New Roman"/>
            <w:sz w:val="21"/>
            <w:szCs w:val="21"/>
          </w:rPr>
          <w:delText>U</w:delText>
        </w:r>
      </w:del>
      <w:ins w:id="1312" w:author="Editor" w:date="2016-02-11T11:00:00Z">
        <w:r>
          <w:rPr>
            <w:rFonts w:ascii="Times New Roman" w:eastAsia="SimSun" w:hAnsi="Times New Roman" w:cs="Times New Roman"/>
            <w:sz w:val="21"/>
            <w:szCs w:val="21"/>
          </w:rPr>
          <w:t>u</w:t>
        </w:r>
      </w:ins>
      <w:r>
        <w:rPr>
          <w:rFonts w:ascii="Times New Roman" w:eastAsia="SimSun" w:hAnsi="Times New Roman" w:cs="Times New Roman"/>
          <w:sz w:val="21"/>
          <w:szCs w:val="21"/>
        </w:rPr>
        <w:t xml:space="preserve">nchanged </w:t>
      </w:r>
      <w:del w:id="1313" w:author="Editor" w:date="2016-02-11T11:00:00Z">
        <w:r>
          <w:rPr>
            <w:rFonts w:ascii="Times New Roman" w:eastAsia="SimSun" w:hAnsi="Times New Roman" w:cs="Times New Roman"/>
            <w:sz w:val="21"/>
            <w:szCs w:val="21"/>
          </w:rPr>
          <w:delText>C</w:delText>
        </w:r>
      </w:del>
      <w:ins w:id="1314" w:author="Editor" w:date="2016-02-11T11:00:00Z">
        <w:r>
          <w:rPr>
            <w:rFonts w:ascii="Times New Roman" w:eastAsia="SimSun" w:hAnsi="Times New Roman" w:cs="Times New Roman"/>
            <w:sz w:val="21"/>
            <w:szCs w:val="21"/>
          </w:rPr>
          <w:t>c</w:t>
        </w:r>
      </w:ins>
      <w:r>
        <w:rPr>
          <w:rFonts w:ascii="Times New Roman" w:eastAsia="SimSun" w:hAnsi="Times New Roman" w:cs="Times New Roman"/>
          <w:sz w:val="21"/>
          <w:szCs w:val="21"/>
        </w:rPr>
        <w:t>apacity</w:t>
      </w:r>
      <w:ins w:id="1315" w:author="Editor" w:date="2016-02-11T11:00:00Z">
        <w:r>
          <w:rPr>
            <w:rFonts w:ascii="Times New Roman" w:eastAsia="SimSun" w:hAnsi="Times New Roman" w:cs="Times New Roman"/>
            <w:sz w:val="21"/>
            <w:szCs w:val="21"/>
          </w:rPr>
          <w:t>”</w:t>
        </w:r>
      </w:ins>
      <w:r>
        <w:rPr>
          <w:rFonts w:ascii="Times New Roman" w:eastAsia="SimSun" w:hAnsi="Times New Roman" w:cs="Times New Roman"/>
          <w:sz w:val="21"/>
          <w:szCs w:val="21"/>
        </w:rPr>
        <w:t xml:space="preserve"> (UC)</w:t>
      </w:r>
      <w:del w:id="1316" w:author="Editor" w:date="2016-02-11T11:00:00Z">
        <w:r>
          <w:rPr>
            <w:rFonts w:ascii="Times New Roman" w:eastAsia="SimSun" w:hAnsi="Times New Roman" w:cs="Times New Roman"/>
            <w:sz w:val="21"/>
            <w:szCs w:val="21"/>
          </w:rPr>
          <w:delText>”</w:delText>
        </w:r>
      </w:del>
      <w:r>
        <w:rPr>
          <w:rFonts w:ascii="Times New Roman" w:eastAsia="SimSun" w:hAnsi="Times New Roman" w:cs="Times New Roman"/>
          <w:sz w:val="21"/>
          <w:szCs w:val="21"/>
        </w:rPr>
        <w:t xml:space="preserve"> condition. In the UC condition, the seismic reliability and cost adjustment coefficient of each pipeline are assumed to </w:t>
      </w:r>
      <w:del w:id="1317" w:author="Editor" w:date="2016-02-11T11:00:00Z">
        <w:r>
          <w:rPr>
            <w:rFonts w:ascii="Times New Roman" w:eastAsia="SimSun" w:hAnsi="Times New Roman" w:cs="Times New Roman"/>
            <w:sz w:val="21"/>
            <w:szCs w:val="21"/>
          </w:rPr>
          <w:delText>be a</w:delText>
        </w:r>
      </w:del>
      <w:ins w:id="1318" w:author="Editor" w:date="2016-02-11T11:00:00Z">
        <w:r>
          <w:rPr>
            <w:rFonts w:ascii="Times New Roman" w:eastAsia="SimSun" w:hAnsi="Times New Roman" w:cs="Times New Roman"/>
            <w:sz w:val="21"/>
            <w:szCs w:val="21"/>
          </w:rPr>
          <w:t>have</w:t>
        </w:r>
      </w:ins>
      <w:r>
        <w:rPr>
          <w:rFonts w:ascii="Times New Roman" w:eastAsia="SimSun" w:hAnsi="Times New Roman" w:cs="Times New Roman"/>
          <w:sz w:val="21"/>
          <w:szCs w:val="21"/>
        </w:rPr>
        <w:t xml:space="preserve"> pre-determined value</w:t>
      </w:r>
      <w:ins w:id="1319" w:author="Editor" w:date="2016-02-11T11:00:00Z">
        <w:r>
          <w:rPr>
            <w:rFonts w:ascii="Times New Roman" w:eastAsia="SimSun" w:hAnsi="Times New Roman" w:cs="Times New Roman"/>
            <w:sz w:val="21"/>
            <w:szCs w:val="21"/>
          </w:rPr>
          <w:t>s of</w:t>
        </w:r>
      </w:ins>
      <w:r>
        <w:rPr>
          <w:rFonts w:ascii="Times New Roman" w:eastAsia="SimSun" w:hAnsi="Times New Roman" w:cs="Times New Roman"/>
          <w:sz w:val="21"/>
          <w:szCs w:val="21"/>
        </w:rPr>
        <w:t xml:space="preserve"> 0.90 and 1.</w:t>
      </w:r>
      <w:del w:id="1320" w:author="Quality Control Editor" w:date="2016-02-18T09:03:00Z">
        <w:r>
          <w:rPr>
            <w:rFonts w:ascii="Times New Roman" w:eastAsia="SimSun" w:hAnsi="Times New Roman" w:cs="Times New Roman"/>
            <w:sz w:val="21"/>
            <w:szCs w:val="21"/>
          </w:rPr>
          <w:delText>0 respectively</w:delText>
        </w:r>
      </w:del>
      <w:ins w:id="1321" w:author="Quality Control Editor" w:date="2016-02-18T09:03:00Z">
        <w:r>
          <w:rPr>
            <w:rFonts w:ascii="Times New Roman" w:eastAsia="SimSun" w:hAnsi="Times New Roman" w:cs="Times New Roman"/>
            <w:sz w:val="21"/>
            <w:szCs w:val="21"/>
          </w:rPr>
          <w:t>0, respectively</w:t>
        </w:r>
      </w:ins>
      <w:r>
        <w:rPr>
          <w:rFonts w:ascii="Times New Roman" w:eastAsia="SimSun" w:hAnsi="Times New Roman" w:cs="Times New Roman"/>
          <w:sz w:val="21"/>
          <w:szCs w:val="21"/>
        </w:rPr>
        <w:t xml:space="preserve">. The selected pipelines of the UC condition are presented by </w:t>
      </w:r>
      <w:ins w:id="1322" w:author="Quality Control Editor" w:date="2016-02-18T09:14: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“UC selection” items in Fig. </w:t>
      </w:r>
      <w:r>
        <w:rPr>
          <w:rFonts w:ascii="Times New Roman" w:eastAsia="SimSun" w:hAnsi="Times New Roman" w:cs="Times New Roman"/>
          <w:color w:val="0000FF"/>
          <w:sz w:val="21"/>
          <w:szCs w:val="21"/>
        </w:rPr>
        <w:t>16</w:t>
      </w:r>
      <w:r>
        <w:rPr>
          <w:rFonts w:ascii="Times New Roman" w:eastAsia="SimSun" w:hAnsi="Times New Roman" w:cs="Times New Roman"/>
          <w:sz w:val="21"/>
          <w:szCs w:val="21"/>
        </w:rPr>
        <w:t xml:space="preserve">. The total cost of this condition is 162.20 million RMB. </w:t>
      </w:r>
      <w:r>
        <w:rPr>
          <w:rFonts w:ascii="Times New Roman" w:hAnsi="Times New Roman" w:cs="Times New Roman"/>
          <w:sz w:val="21"/>
          <w:szCs w:val="21"/>
        </w:rPr>
        <w:t xml:space="preserve">Therefore, the optimal design results of the performance-based design model considering the </w:t>
      </w:r>
      <w:r>
        <w:rPr>
          <w:rFonts w:ascii="Times New Roman" w:eastAsia="SimSun" w:hAnsi="Times New Roman" w:cs="Times New Roman"/>
          <w:sz w:val="21"/>
          <w:szCs w:val="21"/>
        </w:rPr>
        <w:t>seismic resistance vari</w:t>
      </w:r>
      <w:ins w:id="1323" w:author="Editor" w:date="2016-02-11T11:01:00Z">
        <w:r>
          <w:rPr>
            <w:rFonts w:ascii="Times New Roman" w:eastAsia="SimSun" w:hAnsi="Times New Roman" w:cs="Times New Roman"/>
            <w:sz w:val="21"/>
            <w:szCs w:val="21"/>
          </w:rPr>
          <w:t>ation</w:t>
        </w:r>
      </w:ins>
      <w:del w:id="1324" w:author="Editor" w:date="2016-02-11T11:01:00Z">
        <w:r>
          <w:rPr>
            <w:rFonts w:ascii="Times New Roman" w:eastAsia="SimSun" w:hAnsi="Times New Roman" w:cs="Times New Roman"/>
            <w:sz w:val="21"/>
            <w:szCs w:val="21"/>
          </w:rPr>
          <w:delText>ety</w:delText>
        </w:r>
      </w:del>
      <w:r>
        <w:rPr>
          <w:rFonts w:ascii="Times New Roman" w:eastAsia="SimSun" w:hAnsi="Times New Roman" w:cs="Times New Roman"/>
          <w:sz w:val="21"/>
          <w:szCs w:val="21"/>
        </w:rPr>
        <w:t xml:space="preserve"> of plann</w:t>
      </w:r>
      <w:ins w:id="1325" w:author="Editor" w:date="2016-02-11T11:01:00Z">
        <w:r>
          <w:rPr>
            <w:rFonts w:ascii="Times New Roman" w:eastAsia="SimSun" w:hAnsi="Times New Roman" w:cs="Times New Roman"/>
            <w:sz w:val="21"/>
            <w:szCs w:val="21"/>
          </w:rPr>
          <w:t>ed</w:t>
        </w:r>
      </w:ins>
      <w:del w:id="1326" w:author="Editor" w:date="2016-02-11T11:01:00Z">
        <w:r>
          <w:rPr>
            <w:rFonts w:ascii="Times New Roman" w:eastAsia="SimSun" w:hAnsi="Times New Roman" w:cs="Times New Roman"/>
            <w:sz w:val="21"/>
            <w:szCs w:val="21"/>
          </w:rPr>
          <w:delText>ing</w:delText>
        </w:r>
      </w:del>
      <w:r>
        <w:rPr>
          <w:rFonts w:ascii="Times New Roman" w:eastAsia="SimSun" w:hAnsi="Times New Roman" w:cs="Times New Roman"/>
          <w:sz w:val="21"/>
          <w:szCs w:val="21"/>
        </w:rPr>
        <w:t xml:space="preserve"> pipelines</w:t>
      </w:r>
      <w:del w:id="1327" w:author="Editor" w:date="2016-02-11T11:01:00Z">
        <w:r>
          <w:rPr>
            <w:rFonts w:ascii="Times New Roman" w:eastAsia="SimSun" w:hAnsi="Times New Roman" w:cs="Times New Roman"/>
            <w:sz w:val="21"/>
            <w:szCs w:val="21"/>
          </w:rPr>
          <w:delText>,</w:delText>
        </w:r>
      </w:del>
      <w:r>
        <w:rPr>
          <w:rFonts w:ascii="Times New Roman" w:eastAsia="SimSun" w:hAnsi="Times New Roman" w:cs="Times New Roman"/>
          <w:sz w:val="21"/>
          <w:szCs w:val="21"/>
        </w:rPr>
        <w:t xml:space="preserve"> </w:t>
      </w:r>
      <w:ins w:id="1328" w:author="Editor" w:date="2016-02-11T11:01:00Z">
        <w:r>
          <w:rPr>
            <w:rFonts w:ascii="Times New Roman" w:eastAsia="SimSun" w:hAnsi="Times New Roman" w:cs="Times New Roman"/>
            <w:sz w:val="21"/>
            <w:szCs w:val="21"/>
          </w:rPr>
          <w:t xml:space="preserve">is </w:t>
        </w:r>
      </w:ins>
      <w:r>
        <w:rPr>
          <w:rFonts w:ascii="Times New Roman" w:eastAsia="SimSun" w:hAnsi="Times New Roman" w:cs="Times New Roman"/>
          <w:sz w:val="21"/>
          <w:szCs w:val="21"/>
        </w:rPr>
        <w:t>not only consistent with the actual options in practice but also reduce</w:t>
      </w:r>
      <w:ins w:id="1329" w:author="Editor" w:date="2016-02-11T11:01:00Z">
        <w:r>
          <w:rPr>
            <w:rFonts w:ascii="Times New Roman" w:eastAsia="SimSun" w:hAnsi="Times New Roman" w:cs="Times New Roman"/>
            <w:sz w:val="21"/>
            <w:szCs w:val="21"/>
          </w:rPr>
          <w:t>s</w:t>
        </w:r>
      </w:ins>
      <w:r>
        <w:rPr>
          <w:rFonts w:ascii="Times New Roman" w:eastAsia="SimSun" w:hAnsi="Times New Roman" w:cs="Times New Roman"/>
          <w:sz w:val="21"/>
          <w:szCs w:val="21"/>
        </w:rPr>
        <w:t xml:space="preserve"> the total cost. </w:t>
      </w:r>
      <w:bookmarkEnd w:id="1303"/>
      <w:bookmarkEnd w:id="1304"/>
    </w:p>
    <w:p>
      <w:pPr>
        <w:ind w:firstLineChars="200" w:firstLine="420"/>
        <w:rPr>
          <w:rFonts w:ascii="Times New Roman" w:hAnsi="Times New Roman" w:cs="Times New Roman"/>
          <w:sz w:val="21"/>
          <w:szCs w:val="21"/>
        </w:rPr>
      </w:pPr>
      <w:bookmarkStart w:id="1330" w:name="OLE_LINK158"/>
      <w:bookmarkStart w:id="1331" w:name="OLE_LINK162"/>
      <w:commentRangeStart w:id="1332"/>
      <w:r>
        <w:rPr>
          <w:rFonts w:ascii="Times New Roman" w:hAnsi="Times New Roman" w:cs="Times New Roman"/>
          <w:sz w:val="21"/>
          <w:szCs w:val="21"/>
        </w:rPr>
        <w:t xml:space="preserve">As shown in Fig. </w:t>
      </w:r>
      <w:r>
        <w:rPr>
          <w:rFonts w:ascii="Times New Roman" w:hAnsi="Times New Roman" w:cs="Times New Roman"/>
          <w:color w:val="0000FF"/>
          <w:sz w:val="21"/>
          <w:szCs w:val="21"/>
        </w:rPr>
        <w:t>16</w:t>
      </w:r>
      <w:r>
        <w:rPr>
          <w:rFonts w:ascii="Times New Roman" w:hAnsi="Times New Roman" w:cs="Times New Roman"/>
          <w:sz w:val="21"/>
          <w:szCs w:val="21"/>
        </w:rPr>
        <w:t xml:space="preserve">, in the design selections of </w:t>
      </w:r>
      <w:ins w:id="1333" w:author="Editor" w:date="2016-02-11T11:01:00Z">
        <w:r>
          <w:rPr>
            <w:rFonts w:ascii="Times New Roman" w:hAnsi="Times New Roman" w:cs="Times New Roman"/>
            <w:sz w:val="21"/>
            <w:szCs w:val="21"/>
          </w:rPr>
          <w:t xml:space="preserve">the </w:t>
        </w:r>
      </w:ins>
      <w:r>
        <w:rPr>
          <w:rFonts w:ascii="Times New Roman" w:hAnsi="Times New Roman" w:cs="Times New Roman"/>
          <w:sz w:val="21"/>
          <w:szCs w:val="21"/>
        </w:rPr>
        <w:t xml:space="preserve">CC condition, the pipelines </w:t>
      </w:r>
      <w:del w:id="1334" w:author="Editor" w:date="2016-02-11T11:01:00Z">
        <w:r>
          <w:rPr>
            <w:rFonts w:ascii="Times New Roman" w:hAnsi="Times New Roman" w:cs="Times New Roman"/>
            <w:sz w:val="21"/>
            <w:szCs w:val="21"/>
          </w:rPr>
          <w:delText xml:space="preserve">hold </w:delText>
        </w:r>
      </w:del>
      <w:ins w:id="1335" w:author="Editor" w:date="2016-02-11T11:01:00Z">
        <w:r>
          <w:rPr>
            <w:rFonts w:ascii="Times New Roman" w:hAnsi="Times New Roman" w:cs="Times New Roman"/>
            <w:sz w:val="21"/>
            <w:szCs w:val="21"/>
          </w:rPr>
          <w:t xml:space="preserve">with </w:t>
        </w:r>
      </w:ins>
      <w:r>
        <w:rPr>
          <w:rFonts w:ascii="Times New Roman" w:hAnsi="Times New Roman" w:cs="Times New Roman"/>
          <w:sz w:val="21"/>
          <w:szCs w:val="21"/>
        </w:rPr>
        <w:t xml:space="preserve">higher reference costs were assigned </w:t>
      </w:r>
      <w:del w:id="1336" w:author="Editor" w:date="2016-02-11T11:01:00Z">
        <w:r>
          <w:rPr>
            <w:rFonts w:ascii="Times New Roman" w:hAnsi="Times New Roman" w:cs="Times New Roman"/>
            <w:sz w:val="21"/>
            <w:szCs w:val="21"/>
          </w:rPr>
          <w:delText xml:space="preserve">to </w:delText>
        </w:r>
      </w:del>
      <w:r>
        <w:rPr>
          <w:rFonts w:ascii="Times New Roman" w:hAnsi="Times New Roman" w:cs="Times New Roman"/>
          <w:sz w:val="21"/>
          <w:szCs w:val="21"/>
        </w:rPr>
        <w:t xml:space="preserve">lower </w:t>
      </w:r>
      <w:del w:id="1337" w:author="Editor" w:date="2016-02-11T11:01:00Z">
        <w:r>
          <w:rPr>
            <w:rFonts w:ascii="Times New Roman" w:hAnsi="Times New Roman" w:cs="Times New Roman"/>
            <w:sz w:val="21"/>
            <w:szCs w:val="21"/>
          </w:rPr>
          <w:delText xml:space="preserve">values of </w:delText>
        </w:r>
      </w:del>
      <w:r>
        <w:rPr>
          <w:rFonts w:ascii="Times New Roman" w:hAnsi="Times New Roman" w:cs="Times New Roman"/>
          <w:sz w:val="21"/>
          <w:szCs w:val="21"/>
        </w:rPr>
        <w:t xml:space="preserve">cost adjustment coefficients corresponding </w:t>
      </w:r>
      <w:del w:id="1338" w:author="Editor" w:date="2016-02-11T11:01:00Z">
        <w:r>
          <w:rPr>
            <w:rFonts w:ascii="Times New Roman" w:hAnsi="Times New Roman" w:cs="Times New Roman"/>
            <w:sz w:val="21"/>
            <w:szCs w:val="21"/>
          </w:rPr>
          <w:delText xml:space="preserve">less </w:delText>
        </w:r>
      </w:del>
      <w:ins w:id="1339" w:author="Editor" w:date="2016-02-11T11:01:00Z">
        <w:r>
          <w:rPr>
            <w:rFonts w:ascii="Times New Roman" w:hAnsi="Times New Roman" w:cs="Times New Roman"/>
            <w:sz w:val="21"/>
            <w:szCs w:val="21"/>
          </w:rPr>
          <w:t xml:space="preserve">to lower </w:t>
        </w:r>
      </w:ins>
      <w:r>
        <w:rPr>
          <w:rFonts w:ascii="Times New Roman" w:hAnsi="Times New Roman" w:cs="Times New Roman"/>
          <w:sz w:val="21"/>
          <w:szCs w:val="21"/>
        </w:rPr>
        <w:t>seismic capacity requirements</w:t>
      </w:r>
      <w:del w:id="1340" w:author="Editor" w:date="2016-02-11T11:01:00Z">
        <w:r>
          <w:rPr>
            <w:rFonts w:ascii="Times New Roman" w:hAnsi="Times New Roman" w:cs="Times New Roman"/>
            <w:sz w:val="21"/>
            <w:szCs w:val="21"/>
          </w:rPr>
          <w:delText>, such as</w:delText>
        </w:r>
      </w:del>
      <w:ins w:id="1341" w:author="Editor" w:date="2016-02-11T11:01:00Z">
        <w:r>
          <w:rPr>
            <w:rFonts w:ascii="Times New Roman" w:hAnsi="Times New Roman" w:cs="Times New Roman"/>
            <w:sz w:val="21"/>
            <w:szCs w:val="21"/>
          </w:rPr>
          <w:t>; for example,</w:t>
        </w:r>
      </w:ins>
      <w:r>
        <w:rPr>
          <w:rFonts w:ascii="Times New Roman" w:hAnsi="Times New Roman" w:cs="Times New Roman"/>
          <w:sz w:val="21"/>
          <w:szCs w:val="21"/>
        </w:rPr>
        <w:t xml:space="preserve"> the </w:t>
      </w:r>
      <w:r>
        <w:rPr>
          <w:rFonts w:ascii="Times New Roman" w:hAnsi="Times New Roman" w:cs="Times New Roman"/>
          <w:i/>
          <w:sz w:val="21"/>
          <w:szCs w:val="21"/>
        </w:rPr>
        <w:t>φ</w:t>
      </w:r>
      <w:r>
        <w:rPr>
          <w:rFonts w:ascii="Times New Roman" w:hAnsi="Times New Roman" w:cs="Times New Roman"/>
          <w:i/>
          <w:sz w:val="21"/>
          <w:szCs w:val="21"/>
          <w:vertAlign w:val="subscript"/>
        </w:rPr>
        <w:t>i</w:t>
      </w:r>
      <w:r>
        <w:rPr>
          <w:rFonts w:ascii="Times New Roman" w:hAnsi="Times New Roman" w:cs="Times New Roman"/>
          <w:sz w:val="21"/>
          <w:szCs w:val="21"/>
        </w:rPr>
        <w:t xml:space="preserve"> values of pipelines {206, 223</w:t>
      </w:r>
      <w:del w:id="1342" w:author="Quality Control Editor" w:date="2016-02-18T09:03:00Z">
        <w:r>
          <w:rPr>
            <w:rFonts w:ascii="Times New Roman" w:hAnsi="Times New Roman" w:cs="Times New Roman"/>
            <w:sz w:val="21"/>
            <w:szCs w:val="21"/>
          </w:rPr>
          <w:delText xml:space="preserve"> ,</w:delText>
        </w:r>
      </w:del>
      <w:ins w:id="1343" w:author="Quality Control Editor" w:date="2016-02-18T09:03:00Z">
        <w:r>
          <w:rPr>
            <w:rFonts w:ascii="Times New Roman" w:hAnsi="Times New Roman" w:cs="Times New Roman"/>
            <w:sz w:val="21"/>
            <w:szCs w:val="21"/>
          </w:rPr>
          <w:t>,</w:t>
        </w:r>
      </w:ins>
      <w:ins w:id="1344" w:author="Quality Control Editor" w:date="2016-02-18T09:04:00Z">
        <w:r>
          <w:rPr>
            <w:rFonts w:ascii="Times New Roman" w:hAnsi="Times New Roman" w:cs="Times New Roman"/>
            <w:sz w:val="21"/>
            <w:szCs w:val="21"/>
          </w:rPr>
          <w:t xml:space="preserve"> </w:t>
        </w:r>
      </w:ins>
      <w:r>
        <w:rPr>
          <w:rFonts w:ascii="Times New Roman" w:hAnsi="Times New Roman" w:cs="Times New Roman"/>
          <w:sz w:val="21"/>
          <w:szCs w:val="21"/>
        </w:rPr>
        <w:t xml:space="preserve">233} were </w:t>
      </w:r>
      <w:del w:id="1345" w:author="Editor" w:date="2016-02-11T11:02:00Z">
        <w:r>
          <w:rPr>
            <w:rFonts w:ascii="Times New Roman" w:hAnsi="Times New Roman" w:cs="Times New Roman"/>
            <w:sz w:val="21"/>
            <w:szCs w:val="21"/>
          </w:rPr>
          <w:delText xml:space="preserve">assigned </w:delText>
        </w:r>
      </w:del>
      <w:ins w:id="1346" w:author="Editor" w:date="2016-02-11T11:02:00Z">
        <w:r>
          <w:rPr>
            <w:rFonts w:ascii="Times New Roman" w:hAnsi="Times New Roman" w:cs="Times New Roman"/>
            <w:sz w:val="21"/>
            <w:szCs w:val="21"/>
          </w:rPr>
          <w:t xml:space="preserve">set </w:t>
        </w:r>
      </w:ins>
      <w:r>
        <w:rPr>
          <w:rFonts w:ascii="Times New Roman" w:hAnsi="Times New Roman" w:cs="Times New Roman"/>
          <w:sz w:val="21"/>
          <w:szCs w:val="21"/>
        </w:rPr>
        <w:t xml:space="preserve">to 0.90, </w:t>
      </w:r>
      <w:ins w:id="1347" w:author="Editor" w:date="2016-02-11T11:02:00Z">
        <w:r>
          <w:rPr>
            <w:rFonts w:ascii="Times New Roman" w:hAnsi="Times New Roman" w:cs="Times New Roman"/>
            <w:sz w:val="21"/>
            <w:szCs w:val="21"/>
          </w:rPr>
          <w:t xml:space="preserve">and </w:t>
        </w:r>
      </w:ins>
      <w:r>
        <w:rPr>
          <w:rFonts w:ascii="Times New Roman" w:hAnsi="Times New Roman" w:cs="Times New Roman"/>
          <w:sz w:val="21"/>
          <w:szCs w:val="21"/>
        </w:rPr>
        <w:t xml:space="preserve">the </w:t>
      </w:r>
      <w:r>
        <w:rPr>
          <w:rFonts w:ascii="Times New Roman" w:hAnsi="Times New Roman" w:cs="Times New Roman"/>
          <w:i/>
          <w:sz w:val="21"/>
          <w:szCs w:val="21"/>
        </w:rPr>
        <w:t>φ</w:t>
      </w:r>
      <w:r>
        <w:rPr>
          <w:rFonts w:ascii="Times New Roman" w:hAnsi="Times New Roman" w:cs="Times New Roman"/>
          <w:i/>
          <w:sz w:val="21"/>
          <w:szCs w:val="21"/>
          <w:vertAlign w:val="subscript"/>
        </w:rPr>
        <w:t>i</w:t>
      </w:r>
      <w:r>
        <w:rPr>
          <w:rFonts w:ascii="Times New Roman" w:hAnsi="Times New Roman" w:cs="Times New Roman"/>
          <w:sz w:val="21"/>
          <w:szCs w:val="21"/>
        </w:rPr>
        <w:t xml:space="preserve"> values of pipelines {161,182,240} were </w:t>
      </w:r>
      <w:del w:id="1348" w:author="Editor" w:date="2016-02-11T11:02:00Z">
        <w:r>
          <w:rPr>
            <w:rFonts w:ascii="Times New Roman" w:hAnsi="Times New Roman" w:cs="Times New Roman"/>
            <w:sz w:val="21"/>
            <w:szCs w:val="21"/>
          </w:rPr>
          <w:delText xml:space="preserve">assigned </w:delText>
        </w:r>
      </w:del>
      <w:ins w:id="1349" w:author="Editor" w:date="2016-02-11T11:02:00Z">
        <w:r>
          <w:rPr>
            <w:rFonts w:ascii="Times New Roman" w:hAnsi="Times New Roman" w:cs="Times New Roman"/>
            <w:sz w:val="21"/>
            <w:szCs w:val="21"/>
          </w:rPr>
          <w:t xml:space="preserve">set </w:t>
        </w:r>
      </w:ins>
      <w:r>
        <w:rPr>
          <w:rFonts w:ascii="Times New Roman" w:hAnsi="Times New Roman" w:cs="Times New Roman"/>
          <w:sz w:val="21"/>
          <w:szCs w:val="21"/>
        </w:rPr>
        <w:t xml:space="preserve">to 1.20. </w:t>
      </w:r>
      <w:commentRangeEnd w:id="1332"/>
      <w:r>
        <w:rPr>
          <w:rStyle w:val="CommentReference"/>
        </w:rPr>
        <w:commentReference w:id="1332"/>
      </w:r>
      <w:r>
        <w:rPr>
          <w:rFonts w:ascii="Times New Roman" w:hAnsi="Times New Roman" w:cs="Times New Roman"/>
          <w:sz w:val="21"/>
          <w:szCs w:val="21"/>
        </w:rPr>
        <w:t xml:space="preserve">Therefore, the optimization algorithm GASA is effective and feasible for the optimization model. </w:t>
      </w:r>
    </w:p>
    <w:p>
      <w:pPr>
        <w:ind w:firstLineChars="200" w:firstLine="420"/>
        <w:rPr>
          <w:rFonts w:ascii="Times New Roman" w:hAnsi="Times New Roman" w:cs="Times New Roman"/>
          <w:sz w:val="21"/>
          <w:szCs w:val="21"/>
        </w:rPr>
      </w:pPr>
      <w:ins w:id="1350" w:author="Editor" w:date="2016-02-11T11:02:00Z">
        <w:r>
          <w:rPr>
            <w:rFonts w:ascii="Times New Roman" w:hAnsi="Times New Roman" w:cs="Times New Roman"/>
            <w:sz w:val="21"/>
            <w:szCs w:val="21"/>
          </w:rPr>
          <w:t xml:space="preserve">The </w:t>
        </w:r>
      </w:ins>
      <w:del w:id="1351" w:author="Editor" w:date="2016-02-11T11:02:00Z">
        <w:r>
          <w:rPr>
            <w:rFonts w:ascii="Times New Roman" w:hAnsi="Times New Roman" w:cs="Times New Roman"/>
            <w:sz w:val="21"/>
            <w:szCs w:val="21"/>
          </w:rPr>
          <w:delText>S</w:delText>
        </w:r>
      </w:del>
      <w:ins w:id="1352" w:author="Editor" w:date="2016-02-11T11:02:00Z">
        <w:r>
          <w:rPr>
            <w:rFonts w:ascii="Times New Roman" w:hAnsi="Times New Roman" w:cs="Times New Roman"/>
            <w:sz w:val="21"/>
            <w:szCs w:val="21"/>
          </w:rPr>
          <w:t>s</w:t>
        </w:r>
      </w:ins>
      <w:r>
        <w:rPr>
          <w:rFonts w:ascii="Times New Roman" w:hAnsi="Times New Roman" w:cs="Times New Roman"/>
          <w:sz w:val="21"/>
          <w:szCs w:val="21"/>
        </w:rPr>
        <w:t>elections of plann</w:t>
      </w:r>
      <w:ins w:id="1353" w:author="Editor" w:date="2016-02-11T11:02:00Z">
        <w:r>
          <w:rPr>
            <w:rFonts w:ascii="Times New Roman" w:hAnsi="Times New Roman" w:cs="Times New Roman"/>
            <w:sz w:val="21"/>
            <w:szCs w:val="21"/>
          </w:rPr>
          <w:t>ed</w:t>
        </w:r>
      </w:ins>
      <w:del w:id="1354" w:author="Editor" w:date="2016-02-11T11:02:00Z">
        <w:r>
          <w:rPr>
            <w:rFonts w:ascii="Times New Roman" w:hAnsi="Times New Roman" w:cs="Times New Roman"/>
            <w:sz w:val="21"/>
            <w:szCs w:val="21"/>
          </w:rPr>
          <w:delText>ing</w:delText>
        </w:r>
      </w:del>
      <w:r>
        <w:rPr>
          <w:rFonts w:ascii="Times New Roman" w:hAnsi="Times New Roman" w:cs="Times New Roman"/>
          <w:sz w:val="21"/>
          <w:szCs w:val="21"/>
        </w:rPr>
        <w:t xml:space="preserve"> pipelines presented in Fig. </w:t>
      </w:r>
      <w:r>
        <w:rPr>
          <w:rFonts w:ascii="Times New Roman" w:hAnsi="Times New Roman" w:cs="Times New Roman"/>
          <w:color w:val="0000FF"/>
          <w:sz w:val="21"/>
          <w:szCs w:val="21"/>
        </w:rPr>
        <w:t>15</w:t>
      </w:r>
      <w:r>
        <w:rPr>
          <w:rFonts w:ascii="Times New Roman" w:hAnsi="Times New Roman" w:cs="Times New Roman"/>
          <w:sz w:val="21"/>
          <w:szCs w:val="21"/>
        </w:rPr>
        <w:t xml:space="preserve"> can be regarded as trunk lines for seismic disaster mitigation purpose </w:t>
      </w:r>
      <w:ins w:id="1355" w:author="Editor" w:date="2016-02-11T11:02:00Z">
        <w:r>
          <w:rPr>
            <w:rFonts w:ascii="Times New Roman" w:hAnsi="Times New Roman" w:cs="Times New Roman"/>
            <w:sz w:val="21"/>
            <w:szCs w:val="21"/>
          </w:rPr>
          <w:t>s</w:t>
        </w:r>
      </w:ins>
      <w:r>
        <w:rPr>
          <w:rFonts w:ascii="Times New Roman" w:hAnsi="Times New Roman" w:cs="Times New Roman"/>
          <w:sz w:val="21"/>
          <w:szCs w:val="21"/>
        </w:rPr>
        <w:t xml:space="preserve">in the pipeline network planning of WDS with </w:t>
      </w:r>
      <w:ins w:id="1356" w:author="Editor" w:date="2016-02-11T11:02:00Z">
        <w:r>
          <w:rPr>
            <w:rFonts w:ascii="Times New Roman" w:hAnsi="Times New Roman" w:cs="Times New Roman"/>
            <w:sz w:val="21"/>
            <w:szCs w:val="21"/>
          </w:rPr>
          <w:t xml:space="preserve">a </w:t>
        </w:r>
      </w:ins>
      <w:r>
        <w:rPr>
          <w:rFonts w:ascii="Times New Roman" w:hAnsi="Times New Roman" w:cs="Times New Roman"/>
          <w:sz w:val="21"/>
          <w:szCs w:val="21"/>
        </w:rPr>
        <w:t xml:space="preserve">high level of priority. The materials, joints and constructions of these pipelines should be determined according to </w:t>
      </w:r>
      <w:ins w:id="1357" w:author="Editor" w:date="2016-02-11T11:02:00Z">
        <w:r>
          <w:rPr>
            <w:rFonts w:ascii="Times New Roman" w:hAnsi="Times New Roman" w:cs="Times New Roman"/>
            <w:sz w:val="21"/>
            <w:szCs w:val="21"/>
          </w:rPr>
          <w:t xml:space="preserve">the </w:t>
        </w:r>
      </w:ins>
      <w:r>
        <w:rPr>
          <w:rFonts w:ascii="Times New Roman" w:hAnsi="Times New Roman" w:cs="Times New Roman"/>
          <w:sz w:val="21"/>
          <w:szCs w:val="21"/>
        </w:rPr>
        <w:t xml:space="preserve">seismic reliability requirements of pipeline structures. </w:t>
      </w:r>
      <w:del w:id="1358" w:author="Editor" w:date="2016-02-11T11:02:00Z">
        <w:r>
          <w:rPr>
            <w:rFonts w:ascii="Times New Roman" w:hAnsi="Times New Roman" w:cs="Times New Roman"/>
            <w:sz w:val="21"/>
            <w:szCs w:val="21"/>
          </w:rPr>
          <w:delText>For t</w:delText>
        </w:r>
      </w:del>
      <w:ins w:id="1359" w:author="Editor" w:date="2016-02-11T11:02:00Z">
        <w:r>
          <w:rPr>
            <w:rFonts w:ascii="Times New Roman" w:hAnsi="Times New Roman" w:cs="Times New Roman"/>
            <w:sz w:val="21"/>
            <w:szCs w:val="21"/>
          </w:rPr>
          <w:t>T</w:t>
        </w:r>
      </w:ins>
      <w:r>
        <w:rPr>
          <w:rFonts w:ascii="Times New Roman" w:hAnsi="Times New Roman" w:cs="Times New Roman"/>
          <w:sz w:val="21"/>
          <w:szCs w:val="21"/>
        </w:rPr>
        <w:t>he plann</w:t>
      </w:r>
      <w:ins w:id="1360" w:author="Editor" w:date="2016-02-11T11:02:00Z">
        <w:r>
          <w:rPr>
            <w:rFonts w:ascii="Times New Roman" w:hAnsi="Times New Roman" w:cs="Times New Roman"/>
            <w:sz w:val="21"/>
            <w:szCs w:val="21"/>
          </w:rPr>
          <w:t>ed</w:t>
        </w:r>
      </w:ins>
      <w:del w:id="1361" w:author="Editor" w:date="2016-02-11T11:02:00Z">
        <w:r>
          <w:rPr>
            <w:rFonts w:ascii="Times New Roman" w:hAnsi="Times New Roman" w:cs="Times New Roman"/>
            <w:sz w:val="21"/>
            <w:szCs w:val="21"/>
          </w:rPr>
          <w:delText>ing</w:delText>
        </w:r>
      </w:del>
      <w:r>
        <w:rPr>
          <w:rFonts w:ascii="Times New Roman" w:hAnsi="Times New Roman" w:cs="Times New Roman"/>
          <w:sz w:val="21"/>
          <w:szCs w:val="21"/>
        </w:rPr>
        <w:t xml:space="preserve"> pipelines that were not chosen by the optimization model and </w:t>
      </w:r>
      <w:ins w:id="1362" w:author="Editor" w:date="2016-02-11T11:02:00Z">
        <w:r>
          <w:rPr>
            <w:rFonts w:ascii="Times New Roman" w:hAnsi="Times New Roman" w:cs="Times New Roman"/>
            <w:sz w:val="21"/>
            <w:szCs w:val="21"/>
          </w:rPr>
          <w:t xml:space="preserve">ae </w:t>
        </w:r>
      </w:ins>
      <w:r>
        <w:rPr>
          <w:rFonts w:ascii="Times New Roman" w:hAnsi="Times New Roman" w:cs="Times New Roman"/>
          <w:sz w:val="21"/>
          <w:szCs w:val="21"/>
        </w:rPr>
        <w:t xml:space="preserve">excluded from Fig. </w:t>
      </w:r>
      <w:r>
        <w:rPr>
          <w:rFonts w:ascii="Times New Roman" w:hAnsi="Times New Roman" w:cs="Times New Roman"/>
          <w:color w:val="0000FF"/>
          <w:sz w:val="21"/>
          <w:szCs w:val="21"/>
        </w:rPr>
        <w:t>10</w:t>
      </w:r>
      <w:r>
        <w:rPr>
          <w:rFonts w:ascii="Times New Roman" w:hAnsi="Times New Roman" w:cs="Times New Roman"/>
          <w:sz w:val="21"/>
          <w:szCs w:val="21"/>
        </w:rPr>
        <w:t xml:space="preserve">, named </w:t>
      </w:r>
      <w:del w:id="1363" w:author="Editor" w:date="2016-02-11T11:02:00Z">
        <w:r>
          <w:rPr>
            <w:rFonts w:ascii="Times New Roman" w:hAnsi="Times New Roman" w:cs="Times New Roman"/>
            <w:sz w:val="21"/>
            <w:szCs w:val="21"/>
          </w:rPr>
          <w:delText xml:space="preserve">as </w:delText>
        </w:r>
      </w:del>
      <w:r>
        <w:rPr>
          <w:rFonts w:ascii="Times New Roman" w:hAnsi="Times New Roman" w:cs="Times New Roman"/>
          <w:sz w:val="21"/>
          <w:szCs w:val="21"/>
        </w:rPr>
        <w:t>“other pipelines”, should be constructed to fulfill the daily water supply requirement</w:t>
      </w:r>
      <w:ins w:id="1364" w:author="Editor" w:date="2016-02-11T11:02:00Z">
        <w:r>
          <w:rPr>
            <w:rFonts w:ascii="Times New Roman" w:hAnsi="Times New Roman" w:cs="Times New Roman"/>
            <w:sz w:val="21"/>
            <w:szCs w:val="21"/>
          </w:rPr>
          <w:t>s</w:t>
        </w:r>
      </w:ins>
      <w:r>
        <w:rPr>
          <w:rFonts w:ascii="Times New Roman" w:hAnsi="Times New Roman" w:cs="Times New Roman"/>
          <w:sz w:val="21"/>
          <w:szCs w:val="21"/>
        </w:rPr>
        <w:t xml:space="preserve"> of </w:t>
      </w:r>
      <w:ins w:id="1365" w:author="Editor" w:date="2016-02-11T11:02:00Z">
        <w:r>
          <w:rPr>
            <w:rFonts w:ascii="Times New Roman" w:hAnsi="Times New Roman" w:cs="Times New Roman"/>
            <w:sz w:val="21"/>
            <w:szCs w:val="21"/>
          </w:rPr>
          <w:t xml:space="preserve">the </w:t>
        </w:r>
      </w:ins>
      <w:r>
        <w:rPr>
          <w:rFonts w:ascii="Times New Roman" w:hAnsi="Times New Roman" w:cs="Times New Roman"/>
          <w:sz w:val="21"/>
          <w:szCs w:val="21"/>
        </w:rPr>
        <w:t xml:space="preserve">WDS without special consideration </w:t>
      </w:r>
      <w:del w:id="1366" w:author="Editor" w:date="2016-02-11T11:02:00Z">
        <w:r>
          <w:rPr>
            <w:rFonts w:ascii="Times New Roman" w:hAnsi="Times New Roman" w:cs="Times New Roman"/>
            <w:sz w:val="21"/>
            <w:szCs w:val="21"/>
          </w:rPr>
          <w:delText xml:space="preserve">on </w:delText>
        </w:r>
      </w:del>
      <w:ins w:id="1367" w:author="Editor" w:date="2016-02-11T11:02:00Z">
        <w:r>
          <w:rPr>
            <w:rFonts w:ascii="Times New Roman" w:hAnsi="Times New Roman" w:cs="Times New Roman"/>
            <w:sz w:val="21"/>
            <w:szCs w:val="21"/>
          </w:rPr>
          <w:t xml:space="preserve">of </w:t>
        </w:r>
      </w:ins>
      <w:r>
        <w:rPr>
          <w:rFonts w:ascii="Times New Roman" w:hAnsi="Times New Roman" w:cs="Times New Roman"/>
          <w:sz w:val="21"/>
          <w:szCs w:val="21"/>
        </w:rPr>
        <w:t>seismic design.</w:t>
      </w:r>
      <w:bookmarkEnd w:id="1330"/>
      <w:bookmarkEnd w:id="1331"/>
      <w:r>
        <w:rPr>
          <w:rFonts w:ascii="Times New Roman" w:hAnsi="Times New Roman" w:cs="Times New Roman"/>
          <w:sz w:val="21"/>
          <w:szCs w:val="21"/>
        </w:rPr>
        <w:t xml:space="preserve"> </w:t>
      </w:r>
    </w:p>
    <w:p>
      <w:pPr>
        <w:pStyle w:val="Heading1"/>
        <w:rPr>
          <w:b w:val="0"/>
        </w:rPr>
      </w:pPr>
      <w:r>
        <w:t>6 Conclusions and Discussion</w:t>
      </w:r>
      <w:del w:id="1368" w:author="Editor" w:date="2016-02-11T11:03:00Z">
        <w:r>
          <w:delText xml:space="preserve">s </w:delText>
        </w:r>
      </w:del>
    </w:p>
    <w:p>
      <w:pPr>
        <w:rPr>
          <w:rFonts w:ascii="Times New Roman" w:hAnsi="Times New Roman" w:cs="Times New Roman"/>
          <w:sz w:val="21"/>
          <w:szCs w:val="21"/>
        </w:rPr>
      </w:pPr>
      <w:r>
        <w:rPr>
          <w:rFonts w:ascii="Times New Roman" w:hAnsi="Times New Roman" w:cs="Times New Roman"/>
          <w:sz w:val="21"/>
          <w:szCs w:val="21"/>
        </w:rPr>
        <w:t xml:space="preserve">This paper proposed a framework for </w:t>
      </w:r>
      <w:ins w:id="1369" w:author="Editor" w:date="2016-02-11T11:06:00Z">
        <w:r>
          <w:rPr>
            <w:rFonts w:ascii="Times New Roman" w:hAnsi="Times New Roman" w:cs="Times New Roman"/>
            <w:sz w:val="21"/>
            <w:szCs w:val="21"/>
          </w:rPr>
          <w:t xml:space="preserve">the </w:t>
        </w:r>
      </w:ins>
      <w:r>
        <w:rPr>
          <w:rFonts w:ascii="Times New Roman" w:hAnsi="Times New Roman" w:cs="Times New Roman"/>
          <w:sz w:val="21"/>
          <w:szCs w:val="21"/>
        </w:rPr>
        <w:t>seismic performance-based design of WDS</w:t>
      </w:r>
      <w:ins w:id="1370" w:author="Editor" w:date="2016-02-11T11:06:00Z">
        <w:r>
          <w:rPr>
            <w:rFonts w:ascii="Times New Roman" w:hAnsi="Times New Roman" w:cs="Times New Roman"/>
            <w:sz w:val="21"/>
            <w:szCs w:val="21"/>
          </w:rPr>
          <w:t>s</w:t>
        </w:r>
      </w:ins>
      <w:ins w:id="1371" w:author="Quality Control Editor" w:date="2016-02-18T09:08:00Z">
        <w:r>
          <w:rPr>
            <w:rFonts w:ascii="Times New Roman" w:hAnsi="Times New Roman" w:cs="Times New Roman"/>
            <w:sz w:val="21"/>
            <w:szCs w:val="21"/>
          </w:rPr>
          <w:t>, as</w:t>
        </w:r>
      </w:ins>
      <w:r>
        <w:rPr>
          <w:rFonts w:ascii="Times New Roman" w:hAnsi="Times New Roman" w:cs="Times New Roman"/>
          <w:sz w:val="21"/>
          <w:szCs w:val="21"/>
        </w:rPr>
        <w:t xml:space="preserve"> implemented by an optimization design model of the pipeline network. The seismic design objectives of </w:t>
      </w:r>
      <w:ins w:id="1372" w:author="Editor" w:date="2016-02-11T11:06:00Z">
        <w:r>
          <w:rPr>
            <w:rFonts w:ascii="Times New Roman" w:hAnsi="Times New Roman" w:cs="Times New Roman"/>
            <w:sz w:val="21"/>
            <w:szCs w:val="21"/>
          </w:rPr>
          <w:t xml:space="preserve">the </w:t>
        </w:r>
      </w:ins>
      <w:r>
        <w:rPr>
          <w:rFonts w:ascii="Times New Roman" w:hAnsi="Times New Roman" w:cs="Times New Roman"/>
          <w:sz w:val="21"/>
          <w:szCs w:val="21"/>
        </w:rPr>
        <w:t xml:space="preserve">WDS are represented by the seismic reliability and redundancy requirements of </w:t>
      </w:r>
      <w:ins w:id="1373" w:author="Editor" w:date="2016-02-11T11:06:00Z">
        <w:r>
          <w:rPr>
            <w:rFonts w:ascii="Times New Roman" w:hAnsi="Times New Roman" w:cs="Times New Roman"/>
            <w:sz w:val="21"/>
            <w:szCs w:val="21"/>
          </w:rPr>
          <w:t xml:space="preserve">the </w:t>
        </w:r>
      </w:ins>
      <w:r>
        <w:rPr>
          <w:rFonts w:ascii="Times New Roman" w:hAnsi="Times New Roman" w:cs="Times New Roman"/>
          <w:sz w:val="21"/>
          <w:szCs w:val="21"/>
        </w:rPr>
        <w:t xml:space="preserve">user nodes. The design variables consist of the topology of the WDS network and the seismic resistance capacity of </w:t>
      </w:r>
      <w:ins w:id="1374" w:author="Editor" w:date="2016-02-11T11:07:00Z">
        <w:r>
          <w:rPr>
            <w:rFonts w:ascii="Times New Roman" w:hAnsi="Times New Roman" w:cs="Times New Roman"/>
            <w:sz w:val="21"/>
            <w:szCs w:val="21"/>
          </w:rPr>
          <w:t xml:space="preserve">the </w:t>
        </w:r>
      </w:ins>
      <w:r>
        <w:rPr>
          <w:rFonts w:ascii="Times New Roman" w:hAnsi="Times New Roman" w:cs="Times New Roman"/>
          <w:sz w:val="21"/>
          <w:szCs w:val="21"/>
        </w:rPr>
        <w:t xml:space="preserve">pipeline structures. A comprehensive assessment method to evaluate the importance of user nodes was presented. An improved seismic optimization design model was presented to consider the importance </w:t>
      </w:r>
      <w:ins w:id="1375" w:author="Quality Control Editor" w:date="2016-02-18T09:09:00Z">
        <w:r>
          <w:rPr>
            <w:rFonts w:ascii="Times New Roman" w:hAnsi="Times New Roman" w:cs="Times New Roman"/>
            <w:sz w:val="21"/>
            <w:szCs w:val="21"/>
          </w:rPr>
          <w:t xml:space="preserve">of the </w:t>
        </w:r>
      </w:ins>
      <w:r>
        <w:rPr>
          <w:rFonts w:ascii="Times New Roman" w:hAnsi="Times New Roman" w:cs="Times New Roman"/>
          <w:sz w:val="21"/>
          <w:szCs w:val="21"/>
        </w:rPr>
        <w:t>vari</w:t>
      </w:r>
      <w:ins w:id="1376" w:author="Editor" w:date="2016-02-11T11:07:00Z">
        <w:r>
          <w:rPr>
            <w:rFonts w:ascii="Times New Roman" w:hAnsi="Times New Roman" w:cs="Times New Roman"/>
            <w:sz w:val="21"/>
            <w:szCs w:val="21"/>
          </w:rPr>
          <w:t>ation</w:t>
        </w:r>
      </w:ins>
      <w:del w:id="1377" w:author="Editor" w:date="2016-02-11T11:07:00Z">
        <w:r>
          <w:rPr>
            <w:rFonts w:ascii="Times New Roman" w:hAnsi="Times New Roman" w:cs="Times New Roman"/>
            <w:sz w:val="21"/>
            <w:szCs w:val="21"/>
          </w:rPr>
          <w:delText>eties</w:delText>
        </w:r>
      </w:del>
      <w:r>
        <w:rPr>
          <w:rFonts w:ascii="Times New Roman" w:hAnsi="Times New Roman" w:cs="Times New Roman"/>
          <w:sz w:val="21"/>
          <w:szCs w:val="21"/>
        </w:rPr>
        <w:t xml:space="preserve"> of user nodes </w:t>
      </w:r>
      <w:del w:id="1378" w:author="Quality Control Editor" w:date="2016-02-18T09:09:00Z">
        <w:r>
          <w:rPr>
            <w:rFonts w:ascii="Times New Roman" w:hAnsi="Times New Roman" w:cs="Times New Roman"/>
            <w:sz w:val="21"/>
            <w:szCs w:val="21"/>
          </w:rPr>
          <w:delText xml:space="preserve">and </w:delText>
        </w:r>
      </w:del>
      <w:ins w:id="1379" w:author="Quality Control Editor" w:date="2016-02-18T09:09:00Z">
        <w:r>
          <w:rPr>
            <w:rFonts w:ascii="Times New Roman" w:hAnsi="Times New Roman" w:cs="Times New Roman"/>
            <w:sz w:val="21"/>
            <w:szCs w:val="21"/>
          </w:rPr>
          <w:t xml:space="preserve">as well as </w:t>
        </w:r>
      </w:ins>
      <w:r>
        <w:rPr>
          <w:rFonts w:ascii="Times New Roman" w:hAnsi="Times New Roman" w:cs="Times New Roman"/>
          <w:sz w:val="21"/>
          <w:szCs w:val="21"/>
        </w:rPr>
        <w:t xml:space="preserve">the seismic resistance capacity differences of pipelines. </w:t>
      </w:r>
      <w:r>
        <w:rPr>
          <w:rFonts w:ascii="Times New Roman" w:eastAsia="SimSun" w:hAnsi="Times New Roman" w:cs="Times New Roman"/>
          <w:sz w:val="21"/>
          <w:szCs w:val="24"/>
        </w:rPr>
        <w:t xml:space="preserve">In </w:t>
      </w:r>
      <w:ins w:id="1380" w:author="Editor" w:date="2016-02-11T11:07:00Z">
        <w:r>
          <w:rPr>
            <w:rFonts w:ascii="Times New Roman" w:eastAsia="SimSun" w:hAnsi="Times New Roman" w:cs="Times New Roman"/>
            <w:sz w:val="21"/>
            <w:szCs w:val="24"/>
          </w:rPr>
          <w:t xml:space="preserve">a </w:t>
        </w:r>
      </w:ins>
      <w:r>
        <w:rPr>
          <w:rFonts w:ascii="Times New Roman" w:eastAsia="SimSun" w:hAnsi="Times New Roman" w:cs="Times New Roman"/>
          <w:sz w:val="21"/>
          <w:szCs w:val="24"/>
        </w:rPr>
        <w:t xml:space="preserve">case study, the proposed model was implemented in the seismic design of a planning </w:t>
      </w:r>
      <w:r>
        <w:rPr>
          <w:rFonts w:ascii="Times New Roman" w:eastAsia="SimSun" w:hAnsi="Times New Roman" w:cs="Times New Roman"/>
          <w:sz w:val="21"/>
          <w:szCs w:val="24"/>
        </w:rPr>
        <w:lastRenderedPageBreak/>
        <w:t>WDS network</w:t>
      </w:r>
      <w:r>
        <w:rPr>
          <w:rFonts w:ascii="Times New Roman" w:hAnsi="Times New Roman" w:cs="Times New Roman"/>
          <w:sz w:val="21"/>
          <w:szCs w:val="21"/>
        </w:rPr>
        <w:t xml:space="preserve">. The following conclusions can be made from the application results: </w:t>
      </w:r>
    </w:p>
    <w:p>
      <w:pPr>
        <w:ind w:firstLineChars="200" w:firstLine="420"/>
        <w:rPr>
          <w:rFonts w:ascii="Times New Roman" w:hAnsi="Times New Roman" w:cs="Times New Roman"/>
          <w:sz w:val="21"/>
          <w:szCs w:val="21"/>
        </w:rPr>
      </w:pPr>
      <w:r>
        <w:rPr>
          <w:rFonts w:ascii="Times New Roman" w:hAnsi="Times New Roman" w:cs="Times New Roman"/>
          <w:sz w:val="21"/>
          <w:szCs w:val="21"/>
        </w:rPr>
        <w:t xml:space="preserve">(1) The importance classifications of user nodes by comprehensive importance measures are different from </w:t>
      </w:r>
      <w:del w:id="1381" w:author="Editor" w:date="2016-02-11T11:07:00Z">
        <w:r>
          <w:rPr>
            <w:rFonts w:ascii="Times New Roman" w:hAnsi="Times New Roman" w:cs="Times New Roman"/>
            <w:sz w:val="21"/>
            <w:szCs w:val="21"/>
          </w:rPr>
          <w:delText xml:space="preserve">that </w:delText>
        </w:r>
      </w:del>
      <w:ins w:id="1382" w:author="Editor" w:date="2016-02-11T11:07:00Z">
        <w:r>
          <w:rPr>
            <w:rFonts w:ascii="Times New Roman" w:hAnsi="Times New Roman" w:cs="Times New Roman"/>
            <w:sz w:val="21"/>
            <w:szCs w:val="21"/>
          </w:rPr>
          <w:t xml:space="preserve">those </w:t>
        </w:r>
      </w:ins>
      <w:r>
        <w:rPr>
          <w:rFonts w:ascii="Times New Roman" w:hAnsi="Times New Roman" w:cs="Times New Roman"/>
          <w:sz w:val="21"/>
          <w:szCs w:val="21"/>
        </w:rPr>
        <w:t xml:space="preserve">by </w:t>
      </w:r>
      <w:ins w:id="1383" w:author="Editor" w:date="2016-02-11T11:07:00Z">
        <w:r>
          <w:rPr>
            <w:rFonts w:ascii="Times New Roman" w:hAnsi="Times New Roman" w:cs="Times New Roman"/>
            <w:sz w:val="21"/>
            <w:szCs w:val="21"/>
          </w:rPr>
          <w:t xml:space="preserve">individual </w:t>
        </w:r>
      </w:ins>
      <w:r>
        <w:rPr>
          <w:rFonts w:ascii="Times New Roman" w:hAnsi="Times New Roman" w:cs="Times New Roman"/>
          <w:sz w:val="21"/>
          <w:szCs w:val="21"/>
        </w:rPr>
        <w:t>importance indexes</w:t>
      </w:r>
      <w:del w:id="1384" w:author="Editor" w:date="2016-02-11T11:07:00Z">
        <w:r>
          <w:rPr>
            <w:rFonts w:ascii="Times New Roman" w:hAnsi="Times New Roman" w:cs="Times New Roman"/>
            <w:sz w:val="21"/>
            <w:szCs w:val="21"/>
          </w:rPr>
          <w:delText xml:space="preserve"> of a single kind</w:delText>
        </w:r>
      </w:del>
      <w:ins w:id="1385" w:author="Editor" w:date="2016-02-11T11:07:00Z">
        <w:r>
          <w:rPr>
            <w:rFonts w:ascii="Times New Roman" w:hAnsi="Times New Roman" w:cs="Times New Roman"/>
            <w:sz w:val="21"/>
            <w:szCs w:val="21"/>
          </w:rPr>
          <w:t>;</w:t>
        </w:r>
      </w:ins>
      <w:del w:id="1386" w:author="Editor" w:date="2016-02-11T11:07:00Z">
        <w:r>
          <w:rPr>
            <w:rFonts w:ascii="Times New Roman" w:hAnsi="Times New Roman" w:cs="Times New Roman"/>
            <w:sz w:val="21"/>
            <w:szCs w:val="21"/>
          </w:rPr>
          <w:delText>,</w:delText>
        </w:r>
      </w:del>
      <w:r>
        <w:rPr>
          <w:rFonts w:ascii="Times New Roman" w:hAnsi="Times New Roman" w:cs="Times New Roman"/>
          <w:sz w:val="21"/>
          <w:szCs w:val="21"/>
        </w:rPr>
        <w:t xml:space="preserve"> the classifications by normal service importance and network topology influence importance cannot identify importan</w:t>
      </w:r>
      <w:ins w:id="1387" w:author="Editor" w:date="2016-02-11T11:07:00Z">
        <w:r>
          <w:rPr>
            <w:rFonts w:ascii="Times New Roman" w:hAnsi="Times New Roman" w:cs="Times New Roman"/>
            <w:sz w:val="21"/>
            <w:szCs w:val="21"/>
          </w:rPr>
          <w:t>t</w:t>
        </w:r>
      </w:ins>
      <w:del w:id="1388" w:author="Editor" w:date="2016-02-11T11:07:00Z">
        <w:r>
          <w:rPr>
            <w:rFonts w:ascii="Times New Roman" w:hAnsi="Times New Roman" w:cs="Times New Roman"/>
            <w:sz w:val="21"/>
            <w:szCs w:val="21"/>
          </w:rPr>
          <w:delText>ce</w:delText>
        </w:r>
      </w:del>
      <w:r>
        <w:rPr>
          <w:rFonts w:ascii="Times New Roman" w:hAnsi="Times New Roman" w:cs="Times New Roman"/>
          <w:sz w:val="21"/>
          <w:szCs w:val="21"/>
        </w:rPr>
        <w:t xml:space="preserve"> nodes for post-earthquake disaster mitigation. </w:t>
      </w:r>
    </w:p>
    <w:p>
      <w:pPr>
        <w:ind w:firstLineChars="200" w:firstLine="420"/>
        <w:rPr>
          <w:rFonts w:ascii="Times New Roman" w:eastAsia="SimSun" w:hAnsi="Times New Roman" w:cs="Times New Roman"/>
          <w:sz w:val="21"/>
          <w:szCs w:val="21"/>
        </w:rPr>
      </w:pPr>
      <w:r>
        <w:rPr>
          <w:rFonts w:ascii="Times New Roman" w:hAnsi="Times New Roman" w:cs="Times New Roman"/>
          <w:sz w:val="21"/>
          <w:szCs w:val="21"/>
        </w:rPr>
        <w:t>(2) The optimal design results that consider</w:t>
      </w:r>
      <w:del w:id="1389" w:author="Quality Control Editor" w:date="2016-02-18T09:10:00Z">
        <w:r>
          <w:rPr>
            <w:rFonts w:ascii="Times New Roman" w:hAnsi="Times New Roman" w:cs="Times New Roman"/>
            <w:sz w:val="21"/>
            <w:szCs w:val="21"/>
          </w:rPr>
          <w:delText>ing</w:delText>
        </w:r>
      </w:del>
      <w:r>
        <w:rPr>
          <w:rFonts w:ascii="Times New Roman" w:hAnsi="Times New Roman" w:cs="Times New Roman"/>
          <w:sz w:val="21"/>
          <w:szCs w:val="21"/>
        </w:rPr>
        <w:t xml:space="preserve"> the </w:t>
      </w:r>
      <w:r>
        <w:rPr>
          <w:rFonts w:ascii="Times New Roman" w:eastAsia="SimSun" w:hAnsi="Times New Roman" w:cs="Times New Roman"/>
          <w:sz w:val="21"/>
          <w:szCs w:val="21"/>
        </w:rPr>
        <w:t>vari</w:t>
      </w:r>
      <w:ins w:id="1390" w:author="Editor" w:date="2016-02-11T11:07:00Z">
        <w:r>
          <w:rPr>
            <w:rFonts w:ascii="Times New Roman" w:eastAsia="SimSun" w:hAnsi="Times New Roman" w:cs="Times New Roman"/>
            <w:sz w:val="21"/>
            <w:szCs w:val="21"/>
          </w:rPr>
          <w:t>ations</w:t>
        </w:r>
      </w:ins>
      <w:del w:id="1391" w:author="Editor" w:date="2016-02-11T11:08:00Z">
        <w:r>
          <w:rPr>
            <w:rFonts w:ascii="Times New Roman" w:eastAsia="SimSun" w:hAnsi="Times New Roman" w:cs="Times New Roman"/>
            <w:sz w:val="21"/>
            <w:szCs w:val="21"/>
          </w:rPr>
          <w:delText>eties</w:delText>
        </w:r>
      </w:del>
      <w:r>
        <w:rPr>
          <w:rFonts w:ascii="Times New Roman" w:eastAsia="SimSun" w:hAnsi="Times New Roman" w:cs="Times New Roman"/>
          <w:sz w:val="21"/>
          <w:szCs w:val="21"/>
        </w:rPr>
        <w:t xml:space="preserve"> of </w:t>
      </w:r>
      <w:ins w:id="1392" w:author="Editor" w:date="2016-02-11T11:08: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seismic capacity of pipeline structures </w:t>
      </w:r>
      <w:ins w:id="1393" w:author="Editor" w:date="2016-02-11T11:08:00Z">
        <w:r>
          <w:rPr>
            <w:rFonts w:ascii="Times New Roman" w:eastAsia="SimSun" w:hAnsi="Times New Roman" w:cs="Times New Roman"/>
            <w:sz w:val="21"/>
            <w:szCs w:val="21"/>
          </w:rPr>
          <w:t xml:space="preserve">are </w:t>
        </w:r>
      </w:ins>
      <w:r>
        <w:rPr>
          <w:rFonts w:ascii="Times New Roman" w:eastAsia="SimSun" w:hAnsi="Times New Roman" w:cs="Times New Roman"/>
          <w:sz w:val="21"/>
          <w:szCs w:val="21"/>
        </w:rPr>
        <w:t xml:space="preserve">not only consistent with the actual options in practice but also reduce the construction cost of pipelines. </w:t>
      </w:r>
    </w:p>
    <w:p>
      <w:pPr>
        <w:ind w:firstLineChars="200" w:firstLine="420"/>
        <w:rPr>
          <w:rFonts w:ascii="Times New Roman" w:eastAsia="SimSun" w:hAnsi="Times New Roman" w:cs="Times New Roman"/>
          <w:sz w:val="21"/>
          <w:szCs w:val="24"/>
        </w:rPr>
      </w:pPr>
      <w:r>
        <w:rPr>
          <w:rFonts w:ascii="Times New Roman" w:eastAsia="SimSun" w:hAnsi="Times New Roman" w:cs="Times New Roman"/>
          <w:sz w:val="21"/>
          <w:szCs w:val="21"/>
        </w:rPr>
        <w:t xml:space="preserve">(3) The optimal topology </w:t>
      </w:r>
      <w:r>
        <w:rPr>
          <w:rFonts w:ascii="Times New Roman" w:hAnsi="Times New Roman" w:cs="Times New Roman"/>
          <w:sz w:val="21"/>
          <w:szCs w:val="21"/>
        </w:rPr>
        <w:t xml:space="preserve">layouts and </w:t>
      </w:r>
      <w:r>
        <w:rPr>
          <w:rFonts w:ascii="Times New Roman" w:eastAsia="SimSun" w:hAnsi="Times New Roman" w:cs="Times New Roman"/>
          <w:sz w:val="21"/>
          <w:szCs w:val="21"/>
        </w:rPr>
        <w:t>seismic capacities of pipelines</w:t>
      </w:r>
      <w:del w:id="1394" w:author="Editor" w:date="2016-02-11T11:08:00Z">
        <w:r>
          <w:rPr>
            <w:rFonts w:ascii="Times New Roman" w:eastAsia="SimSun" w:hAnsi="Times New Roman" w:cs="Times New Roman"/>
            <w:sz w:val="21"/>
            <w:szCs w:val="21"/>
          </w:rPr>
          <w:delText>,</w:delText>
        </w:r>
      </w:del>
      <w:r>
        <w:rPr>
          <w:rFonts w:ascii="Times New Roman" w:eastAsia="SimSun" w:hAnsi="Times New Roman" w:cs="Times New Roman"/>
          <w:sz w:val="21"/>
          <w:szCs w:val="21"/>
        </w:rPr>
        <w:t xml:space="preserve"> obtained by the proposed performance-based design model</w:t>
      </w:r>
      <w:del w:id="1395" w:author="Editor" w:date="2016-02-11T11:08:00Z">
        <w:r>
          <w:rPr>
            <w:rFonts w:ascii="Times New Roman" w:eastAsia="SimSun" w:hAnsi="Times New Roman" w:cs="Times New Roman"/>
            <w:sz w:val="21"/>
            <w:szCs w:val="21"/>
          </w:rPr>
          <w:delText>,</w:delText>
        </w:r>
      </w:del>
      <w:r>
        <w:rPr>
          <w:rFonts w:ascii="Times New Roman" w:eastAsia="SimSun" w:hAnsi="Times New Roman" w:cs="Times New Roman"/>
          <w:sz w:val="21"/>
          <w:szCs w:val="21"/>
        </w:rPr>
        <w:t xml:space="preserve"> </w:t>
      </w:r>
      <w:del w:id="1396" w:author="Quality Control Editor" w:date="2016-02-18T09:10:00Z">
        <w:r>
          <w:rPr>
            <w:rFonts w:ascii="Times New Roman" w:eastAsia="SimSun" w:hAnsi="Times New Roman" w:cs="Times New Roman"/>
            <w:sz w:val="21"/>
            <w:szCs w:val="21"/>
          </w:rPr>
          <w:delText xml:space="preserve">provide the requirements of </w:delText>
        </w:r>
      </w:del>
      <w:ins w:id="1397" w:author="Quality Control Editor" w:date="2016-02-18T09:10:00Z">
        <w:r>
          <w:rPr>
            <w:rFonts w:ascii="Times New Roman" w:eastAsia="SimSun" w:hAnsi="Times New Roman" w:cs="Times New Roman"/>
            <w:sz w:val="21"/>
            <w:szCs w:val="21"/>
          </w:rPr>
          <w:t xml:space="preserve">allow </w:t>
        </w:r>
      </w:ins>
      <w:ins w:id="1398" w:author="Editor" w:date="2016-02-11T11:08: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network topology and pipeline structures </w:t>
      </w:r>
      <w:ins w:id="1399" w:author="Quality Control Editor" w:date="2016-02-18T09:10:00Z">
        <w:r>
          <w:rPr>
            <w:rFonts w:ascii="Times New Roman" w:eastAsia="SimSun" w:hAnsi="Times New Roman" w:cs="Times New Roman"/>
            <w:sz w:val="21"/>
            <w:szCs w:val="21"/>
          </w:rPr>
          <w:t xml:space="preserve">to meet the requirements </w:t>
        </w:r>
      </w:ins>
      <w:r>
        <w:rPr>
          <w:rFonts w:ascii="Times New Roman" w:eastAsia="SimSun" w:hAnsi="Times New Roman" w:cs="Times New Roman"/>
          <w:sz w:val="21"/>
          <w:szCs w:val="21"/>
        </w:rPr>
        <w:t xml:space="preserve">to secure the post-earthquake serviceability of </w:t>
      </w:r>
      <w:ins w:id="1400" w:author="Quality Control Editor" w:date="2016-02-18T09:11: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WDS</w:t>
      </w:r>
      <w:del w:id="1401" w:author="Editor" w:date="2016-02-11T11:08:00Z">
        <w:r>
          <w:rPr>
            <w:rFonts w:ascii="Times New Roman" w:eastAsia="SimSun" w:hAnsi="Times New Roman" w:cs="Times New Roman"/>
            <w:sz w:val="21"/>
            <w:szCs w:val="21"/>
          </w:rPr>
          <w:delText>, which</w:delText>
        </w:r>
      </w:del>
      <w:ins w:id="1402" w:author="Editor" w:date="2016-02-11T11:08:00Z">
        <w:r>
          <w:rPr>
            <w:rFonts w:ascii="Times New Roman" w:eastAsia="SimSun" w:hAnsi="Times New Roman" w:cs="Times New Roman"/>
            <w:sz w:val="21"/>
            <w:szCs w:val="21"/>
          </w:rPr>
          <w:t xml:space="preserve"> and</w:t>
        </w:r>
      </w:ins>
      <w:r>
        <w:rPr>
          <w:rFonts w:ascii="Times New Roman" w:eastAsia="SimSun" w:hAnsi="Times New Roman" w:cs="Times New Roman"/>
          <w:sz w:val="21"/>
          <w:szCs w:val="21"/>
        </w:rPr>
        <w:t xml:space="preserve"> can be treated as the basis for </w:t>
      </w:r>
      <w:ins w:id="1403" w:author="Editor" w:date="2016-02-11T11:08:00Z">
        <w:r>
          <w:rPr>
            <w:rFonts w:ascii="Times New Roman" w:eastAsia="SimSun" w:hAnsi="Times New Roman" w:cs="Times New Roman"/>
            <w:sz w:val="21"/>
            <w:szCs w:val="21"/>
          </w:rPr>
          <w:t xml:space="preserve">the </w:t>
        </w:r>
      </w:ins>
      <w:r>
        <w:rPr>
          <w:rFonts w:ascii="Times New Roman" w:eastAsia="SimSun" w:hAnsi="Times New Roman" w:cs="Times New Roman"/>
          <w:sz w:val="21"/>
          <w:szCs w:val="21"/>
        </w:rPr>
        <w:t xml:space="preserve">seismic </w:t>
      </w:r>
      <w:r>
        <w:rPr>
          <w:rFonts w:ascii="Times New Roman" w:hAnsi="Times New Roman" w:cs="Times New Roman"/>
          <w:sz w:val="21"/>
          <w:szCs w:val="21"/>
        </w:rPr>
        <w:t xml:space="preserve">fortification and retrofitting of </w:t>
      </w:r>
      <w:ins w:id="1404" w:author="Editor" w:date="2016-02-11T11:08:00Z">
        <w:r>
          <w:rPr>
            <w:rFonts w:ascii="Times New Roman" w:hAnsi="Times New Roman" w:cs="Times New Roman"/>
            <w:sz w:val="21"/>
            <w:szCs w:val="21"/>
          </w:rPr>
          <w:t xml:space="preserve">the </w:t>
        </w:r>
      </w:ins>
      <w:r>
        <w:rPr>
          <w:rFonts w:ascii="Times New Roman" w:hAnsi="Times New Roman" w:cs="Times New Roman"/>
          <w:sz w:val="21"/>
          <w:szCs w:val="21"/>
        </w:rPr>
        <w:t>WDS.</w:t>
      </w:r>
    </w:p>
    <w:p>
      <w:pPr>
        <w:ind w:firstLineChars="200" w:firstLine="420"/>
        <w:rPr>
          <w:rFonts w:ascii="Times New Roman" w:eastAsia="SimSun" w:hAnsi="Times New Roman" w:cs="Times New Roman"/>
          <w:sz w:val="21"/>
          <w:szCs w:val="24"/>
        </w:rPr>
      </w:pPr>
      <w:r>
        <w:rPr>
          <w:rFonts w:ascii="Times New Roman" w:eastAsia="SimSun" w:hAnsi="Times New Roman" w:cs="Times New Roman"/>
          <w:sz w:val="21"/>
          <w:szCs w:val="24"/>
        </w:rPr>
        <w:t xml:space="preserve">It should be noted that the seismic security </w:t>
      </w:r>
      <w:ins w:id="1405" w:author="Editor" w:date="2016-02-11T11:08:00Z">
        <w:r>
          <w:rPr>
            <w:rFonts w:ascii="Times New Roman" w:eastAsia="SimSun" w:hAnsi="Times New Roman" w:cs="Times New Roman"/>
            <w:sz w:val="21"/>
            <w:szCs w:val="24"/>
          </w:rPr>
          <w:t xml:space="preserve">of the </w:t>
        </w:r>
      </w:ins>
      <w:r>
        <w:rPr>
          <w:rFonts w:ascii="Times New Roman" w:eastAsia="SimSun" w:hAnsi="Times New Roman" w:cs="Times New Roman"/>
          <w:sz w:val="21"/>
          <w:szCs w:val="24"/>
        </w:rPr>
        <w:t xml:space="preserve">WDS should be ensured by not only </w:t>
      </w:r>
      <w:ins w:id="1406" w:author="Editor" w:date="2016-02-11T11:08: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network redundancy and seismic resistance of pipeline structures but also </w:t>
      </w:r>
      <w:ins w:id="1407" w:author="Quality Control Editor" w:date="2016-02-18T09:11:00Z">
        <w:r>
          <w:rPr>
            <w:rFonts w:ascii="Times New Roman" w:eastAsia="SimSun" w:hAnsi="Times New Roman" w:cs="Times New Roman"/>
            <w:sz w:val="21"/>
            <w:szCs w:val="24"/>
          </w:rPr>
          <w:t xml:space="preserve">by </w:t>
        </w:r>
      </w:ins>
      <w:r>
        <w:rPr>
          <w:rFonts w:ascii="Times New Roman" w:eastAsia="SimSun" w:hAnsi="Times New Roman" w:cs="Times New Roman"/>
          <w:sz w:val="21"/>
          <w:szCs w:val="24"/>
        </w:rPr>
        <w:t>the seismic safet</w:t>
      </w:r>
      <w:ins w:id="1408" w:author="Editor" w:date="2016-02-11T11:08:00Z">
        <w:r>
          <w:rPr>
            <w:rFonts w:ascii="Times New Roman" w:eastAsia="SimSun" w:hAnsi="Times New Roman" w:cs="Times New Roman"/>
            <w:sz w:val="21"/>
            <w:szCs w:val="24"/>
          </w:rPr>
          <w:t>y</w:t>
        </w:r>
      </w:ins>
      <w:del w:id="1409" w:author="Editor" w:date="2016-02-11T11:08:00Z">
        <w:r>
          <w:rPr>
            <w:rFonts w:ascii="Times New Roman" w:eastAsia="SimSun" w:hAnsi="Times New Roman" w:cs="Times New Roman"/>
            <w:sz w:val="21"/>
            <w:szCs w:val="24"/>
          </w:rPr>
          <w:delText>ies</w:delText>
        </w:r>
      </w:del>
      <w:r>
        <w:rPr>
          <w:rFonts w:ascii="Times New Roman" w:eastAsia="SimSun" w:hAnsi="Times New Roman" w:cs="Times New Roman"/>
          <w:sz w:val="21"/>
          <w:szCs w:val="24"/>
        </w:rPr>
        <w:t xml:space="preserve"> of WDS facilities</w:t>
      </w:r>
      <w:ins w:id="1410" w:author="Quality Control Editor" w:date="2016-02-18T09:11:00Z">
        <w:r>
          <w:rPr>
            <w:rFonts w:ascii="Times New Roman" w:eastAsia="SimSun" w:hAnsi="Times New Roman" w:cs="Times New Roman"/>
            <w:sz w:val="21"/>
            <w:szCs w:val="24"/>
          </w:rPr>
          <w:t>,</w:t>
        </w:r>
      </w:ins>
      <w:r>
        <w:rPr>
          <w:rFonts w:ascii="Times New Roman" w:eastAsia="SimSun" w:hAnsi="Times New Roman" w:cs="Times New Roman"/>
          <w:sz w:val="21"/>
          <w:szCs w:val="24"/>
        </w:rPr>
        <w:t xml:space="preserve"> including wells, water treatment plants,</w:t>
      </w:r>
      <w:ins w:id="1411" w:author="Editor" w:date="2016-02-11T11:08:00Z">
        <w:r>
          <w:rPr>
            <w:rFonts w:ascii="Times New Roman" w:eastAsia="SimSun" w:hAnsi="Times New Roman" w:cs="Times New Roman"/>
            <w:sz w:val="21"/>
            <w:szCs w:val="24"/>
          </w:rPr>
          <w:t xml:space="preserve"> and</w:t>
        </w:r>
      </w:ins>
      <w:r>
        <w:rPr>
          <w:rFonts w:ascii="Times New Roman" w:eastAsia="SimSun" w:hAnsi="Times New Roman" w:cs="Times New Roman"/>
          <w:sz w:val="21"/>
          <w:szCs w:val="24"/>
        </w:rPr>
        <w:t xml:space="preserve"> pumping stations</w:t>
      </w:r>
      <w:del w:id="1412" w:author="Editor" w:date="2016-02-11T11:08:00Z">
        <w:r>
          <w:rPr>
            <w:rFonts w:ascii="Times New Roman" w:eastAsia="SimSun" w:hAnsi="Times New Roman" w:cs="Times New Roman"/>
            <w:sz w:val="21"/>
            <w:szCs w:val="24"/>
          </w:rPr>
          <w:delText xml:space="preserve"> and so on</w:delText>
        </w:r>
      </w:del>
      <w:r>
        <w:rPr>
          <w:rFonts w:ascii="Times New Roman" w:eastAsia="SimSun" w:hAnsi="Times New Roman" w:cs="Times New Roman"/>
          <w:sz w:val="21"/>
          <w:szCs w:val="24"/>
        </w:rPr>
        <w:t>. The scope of this paper focus</w:t>
      </w:r>
      <w:ins w:id="1413" w:author="Editor" w:date="2016-02-11T11:08:00Z">
        <w:r>
          <w:rPr>
            <w:rFonts w:ascii="Times New Roman" w:eastAsia="SimSun" w:hAnsi="Times New Roman" w:cs="Times New Roman"/>
            <w:sz w:val="21"/>
            <w:szCs w:val="24"/>
          </w:rPr>
          <w:t>es</w:t>
        </w:r>
      </w:ins>
      <w:r>
        <w:rPr>
          <w:rFonts w:ascii="Times New Roman" w:eastAsia="SimSun" w:hAnsi="Times New Roman" w:cs="Times New Roman"/>
          <w:sz w:val="21"/>
          <w:szCs w:val="24"/>
        </w:rPr>
        <w:t xml:space="preserve"> on </w:t>
      </w:r>
      <w:ins w:id="1414" w:author="Editor" w:date="2016-02-11T11:08: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seismic safet</w:t>
      </w:r>
      <w:ins w:id="1415" w:author="Editor" w:date="2016-02-11T11:08:00Z">
        <w:r>
          <w:rPr>
            <w:rFonts w:ascii="Times New Roman" w:eastAsia="SimSun" w:hAnsi="Times New Roman" w:cs="Times New Roman"/>
            <w:sz w:val="21"/>
            <w:szCs w:val="24"/>
          </w:rPr>
          <w:t>y</w:t>
        </w:r>
      </w:ins>
      <w:del w:id="1416" w:author="Editor" w:date="2016-02-11T11:08:00Z">
        <w:r>
          <w:rPr>
            <w:rFonts w:ascii="Times New Roman" w:eastAsia="SimSun" w:hAnsi="Times New Roman" w:cs="Times New Roman"/>
            <w:sz w:val="21"/>
            <w:szCs w:val="24"/>
          </w:rPr>
          <w:delText>ies</w:delText>
        </w:r>
      </w:del>
      <w:r>
        <w:rPr>
          <w:rFonts w:ascii="Times New Roman" w:eastAsia="SimSun" w:hAnsi="Times New Roman" w:cs="Times New Roman"/>
          <w:sz w:val="21"/>
          <w:szCs w:val="24"/>
        </w:rPr>
        <w:t xml:space="preserve"> of pipeline structures and </w:t>
      </w:r>
      <w:ins w:id="1417" w:author="Editor" w:date="2016-02-11T11:09: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 xml:space="preserve">pipeline network topology, </w:t>
      </w:r>
      <w:ins w:id="1418" w:author="Editor" w:date="2016-02-11T11:09:00Z">
        <w:r>
          <w:rPr>
            <w:rFonts w:ascii="Times New Roman" w:eastAsia="SimSun" w:hAnsi="Times New Roman" w:cs="Times New Roman"/>
            <w:sz w:val="21"/>
            <w:szCs w:val="24"/>
          </w:rPr>
          <w:t xml:space="preserve">but </w:t>
        </w:r>
      </w:ins>
      <w:r>
        <w:rPr>
          <w:rFonts w:ascii="Times New Roman" w:eastAsia="SimSun" w:hAnsi="Times New Roman" w:cs="Times New Roman"/>
          <w:sz w:val="21"/>
          <w:szCs w:val="24"/>
        </w:rPr>
        <w:t xml:space="preserve">seismic countermeasures for WDS facilities should be </w:t>
      </w:r>
      <w:del w:id="1419" w:author="Editor" w:date="2016-02-11T11:09:00Z">
        <w:r>
          <w:rPr>
            <w:rFonts w:ascii="Times New Roman" w:eastAsia="SimSun" w:hAnsi="Times New Roman" w:cs="Times New Roman"/>
            <w:sz w:val="21"/>
            <w:szCs w:val="24"/>
          </w:rPr>
          <w:delText>also contained</w:delText>
        </w:r>
      </w:del>
      <w:ins w:id="1420" w:author="Editor" w:date="2016-02-11T11:09:00Z">
        <w:r>
          <w:rPr>
            <w:rFonts w:ascii="Times New Roman" w:eastAsia="SimSun" w:hAnsi="Times New Roman" w:cs="Times New Roman"/>
            <w:sz w:val="21"/>
            <w:szCs w:val="24"/>
          </w:rPr>
          <w:t>considered</w:t>
        </w:r>
      </w:ins>
      <w:r>
        <w:rPr>
          <w:rFonts w:ascii="Times New Roman" w:eastAsia="SimSun" w:hAnsi="Times New Roman" w:cs="Times New Roman"/>
          <w:sz w:val="21"/>
          <w:szCs w:val="24"/>
        </w:rPr>
        <w:t xml:space="preserve"> in further studies. </w:t>
      </w:r>
    </w:p>
    <w:p>
      <w:pPr>
        <w:pStyle w:val="Heading1"/>
      </w:pPr>
      <w:r>
        <w:rPr>
          <w:rFonts w:eastAsiaTheme="minorEastAsia"/>
        </w:rPr>
        <w:t>Acknowledgement</w:t>
      </w:r>
      <w:ins w:id="1421" w:author="Quality Control Editor" w:date="2016-02-18T09:08:00Z">
        <w:r>
          <w:rPr>
            <w:rFonts w:eastAsiaTheme="minorEastAsia"/>
          </w:rPr>
          <w:t>s</w:t>
        </w:r>
      </w:ins>
    </w:p>
    <w:p>
      <w:pPr>
        <w:rPr>
          <w:rFonts w:ascii="Times New Roman" w:eastAsia="SimSun" w:hAnsi="Times New Roman" w:cs="Times New Roman"/>
          <w:sz w:val="21"/>
          <w:szCs w:val="24"/>
        </w:rPr>
      </w:pPr>
      <w:bookmarkStart w:id="1422" w:name="OLE_LINK163"/>
      <w:bookmarkStart w:id="1423" w:name="OLE_LINK182"/>
      <w:r>
        <w:rPr>
          <w:rFonts w:ascii="Times New Roman" w:eastAsia="SimSun" w:hAnsi="Times New Roman" w:cs="Times New Roman"/>
          <w:sz w:val="21"/>
          <w:szCs w:val="24"/>
        </w:rPr>
        <w:t xml:space="preserve">This study is supported by </w:t>
      </w:r>
      <w:ins w:id="1424" w:author="Editor" w:date="2016-02-11T11:09:00Z">
        <w:r>
          <w:rPr>
            <w:rFonts w:ascii="Times New Roman" w:eastAsia="SimSun" w:hAnsi="Times New Roman" w:cs="Times New Roman"/>
            <w:sz w:val="21"/>
            <w:szCs w:val="24"/>
          </w:rPr>
          <w:t xml:space="preserve">the </w:t>
        </w:r>
      </w:ins>
      <w:r>
        <w:rPr>
          <w:rFonts w:ascii="Times New Roman" w:eastAsia="SimSun" w:hAnsi="Times New Roman" w:cs="Times New Roman"/>
          <w:sz w:val="21"/>
          <w:szCs w:val="24"/>
        </w:rPr>
        <w:t>Natural Science Foundation of China (NSFC) under Grant Nos. 51508528, 51421005, 51208017 and 51278017. Any opinions, findings, and conclusions expressed in this paper are those of the authors and do not necessarily reflect the views of the NSFC.</w:t>
      </w:r>
    </w:p>
    <w:bookmarkEnd w:id="1422"/>
    <w:bookmarkEnd w:id="1423"/>
    <w:p>
      <w:pPr>
        <w:pStyle w:val="Heading1"/>
        <w:rPr>
          <w:b w:val="0"/>
        </w:rPr>
      </w:pPr>
      <w:r>
        <w:t>References</w:t>
      </w:r>
    </w:p>
    <w:p>
      <w:pPr>
        <w:ind w:left="420" w:hangingChars="200" w:hanging="420"/>
        <w:rPr>
          <w:rFonts w:ascii="Times New Roman" w:hAnsi="Times New Roman"/>
          <w:sz w:val="21"/>
          <w:szCs w:val="21"/>
        </w:rPr>
      </w:pPr>
      <w:bookmarkStart w:id="1425" w:name="OLE_LINK206"/>
      <w:bookmarkStart w:id="1426" w:name="OLE_LINK207"/>
      <w:r>
        <w:rPr>
          <w:rFonts w:ascii="Times New Roman" w:hAnsi="Times New Roman" w:cs="Times New Roman"/>
          <w:sz w:val="21"/>
          <w:szCs w:val="21"/>
        </w:rPr>
        <w:t xml:space="preserve">American Lifelines Alliance (ALA). (2005). Seismic guidelines for water pipelines. </w:t>
      </w:r>
    </w:p>
    <w:p>
      <w:pPr>
        <w:ind w:left="420" w:hangingChars="200" w:hanging="420"/>
        <w:rPr>
          <w:rFonts w:ascii="Times New Roman" w:hAnsi="Times New Roman"/>
          <w:sz w:val="21"/>
          <w:szCs w:val="21"/>
        </w:rPr>
      </w:pPr>
      <w:r>
        <w:rPr>
          <w:rFonts w:ascii="Times New Roman" w:hAnsi="Times New Roman"/>
          <w:sz w:val="21"/>
          <w:szCs w:val="21"/>
        </w:rPr>
        <w:t>Brandes, U. (2001). A faster algorithm for betweenness centrality. Journal of mathematical sociology, 25(2), 163-177.</w:t>
      </w:r>
    </w:p>
    <w:p>
      <w:pPr>
        <w:ind w:left="420" w:hangingChars="200" w:hanging="420"/>
        <w:rPr>
          <w:rFonts w:ascii="Times New Roman" w:hAnsi="Times New Roman"/>
          <w:sz w:val="21"/>
          <w:szCs w:val="21"/>
        </w:rPr>
      </w:pPr>
      <w:r>
        <w:rPr>
          <w:rFonts w:ascii="Times New Roman" w:hAnsi="Times New Roman"/>
          <w:sz w:val="21"/>
          <w:szCs w:val="21"/>
        </w:rPr>
        <w:t>Certa, A., Enea</w:t>
      </w:r>
      <w:bookmarkStart w:id="1427" w:name="_GoBack"/>
      <w:bookmarkEnd w:id="1427"/>
      <w:r>
        <w:rPr>
          <w:rFonts w:ascii="Times New Roman" w:hAnsi="Times New Roman"/>
          <w:sz w:val="21"/>
          <w:szCs w:val="21"/>
        </w:rPr>
        <w:t>, M., Galante, G., &amp; Lupo, T. (2013). A multi-decision makers approach to select the maintenance plan for a multi-component system. In Proceeding of 19th ISSAT international conference on reliability and quality in design.</w:t>
      </w:r>
    </w:p>
    <w:p>
      <w:pPr>
        <w:ind w:left="420" w:hangingChars="200" w:hanging="420"/>
        <w:rPr>
          <w:rFonts w:ascii="Times New Roman" w:hAnsi="Times New Roman"/>
          <w:color w:val="000000" w:themeColor="text1"/>
          <w:sz w:val="21"/>
          <w:szCs w:val="21"/>
        </w:rPr>
      </w:pPr>
      <w:r>
        <w:rPr>
          <w:rFonts w:ascii="Times New Roman" w:hAnsi="Times New Roman"/>
          <w:color w:val="000000" w:themeColor="text1"/>
          <w:sz w:val="21"/>
          <w:szCs w:val="21"/>
        </w:rPr>
        <w:t>Chen, L. L., Li, J., &amp; Xu, C. C. (2002). Seismic reliability-based optimization for water supply network. In Proceeding of the 9th International Conference on Computing in Civil and Building Engineering, Taipei, China (pp. 793-798).</w:t>
      </w:r>
    </w:p>
    <w:p>
      <w:pPr>
        <w:ind w:left="420" w:hangingChars="200" w:hanging="420"/>
        <w:rPr>
          <w:rFonts w:ascii="Times New Roman" w:hAnsi="Times New Roman"/>
          <w:sz w:val="21"/>
          <w:szCs w:val="21"/>
        </w:rPr>
      </w:pPr>
      <w:r>
        <w:rPr>
          <w:rFonts w:ascii="Times New Roman" w:hAnsi="Times New Roman" w:cs="Times New Roman"/>
          <w:sz w:val="21"/>
          <w:szCs w:val="21"/>
        </w:rPr>
        <w:t>China Earthquake Administration (CEA). (2015). Seismic Ground Motion Parameter Zonation Map of China. Beijing: China Standard Press, 2015.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sz w:val="21"/>
          <w:szCs w:val="21"/>
        </w:rPr>
        <w:t>Ditlevsen, O., &amp; Madsen, H. O. (1996). Structural reliability methods (Vol. 178). New York: Wiley.</w:t>
      </w:r>
    </w:p>
    <w:p>
      <w:pPr>
        <w:ind w:left="420" w:hangingChars="200" w:hanging="420"/>
        <w:rPr>
          <w:rFonts w:ascii="Times New Roman" w:hAnsi="Times New Roman"/>
          <w:sz w:val="21"/>
          <w:szCs w:val="21"/>
        </w:rPr>
      </w:pPr>
      <w:r>
        <w:rPr>
          <w:rFonts w:ascii="Times New Roman" w:hAnsi="Times New Roman"/>
          <w:sz w:val="21"/>
          <w:szCs w:val="21"/>
        </w:rPr>
        <w:t xml:space="preserve">Dueñas-Osorio, L., &amp; Vemuru, S. M. (2009). Cascading failures in complex infrastructure systems. Structural safety, </w:t>
      </w:r>
      <w:r>
        <w:rPr>
          <w:rFonts w:ascii="Times New Roman" w:hAnsi="Times New Roman"/>
          <w:sz w:val="21"/>
          <w:szCs w:val="21"/>
        </w:rPr>
        <w:lastRenderedPageBreak/>
        <w:t>31(2), 157-167.</w:t>
      </w:r>
    </w:p>
    <w:p>
      <w:pPr>
        <w:ind w:left="420" w:hangingChars="200" w:hanging="420"/>
        <w:rPr>
          <w:rFonts w:ascii="Times New Roman" w:hAnsi="Times New Roman"/>
          <w:sz w:val="21"/>
          <w:szCs w:val="21"/>
        </w:rPr>
      </w:pPr>
      <w:r>
        <w:rPr>
          <w:rFonts w:ascii="Times New Roman" w:hAnsi="Times New Roman" w:cs="Times New Roman"/>
          <w:sz w:val="21"/>
          <w:szCs w:val="21"/>
        </w:rPr>
        <w:t xml:space="preserve">Ganzerli, S., Pantelides, C. P., &amp; Reaveley, L. D. (2000). Performance-based design using structural optimization. Earthquake engineering &amp; structural dynamics, 29(11), 1677-1690. </w:t>
      </w:r>
    </w:p>
    <w:p>
      <w:pPr>
        <w:ind w:left="420" w:hangingChars="200" w:hanging="420"/>
        <w:rPr>
          <w:rFonts w:ascii="Times New Roman" w:hAnsi="Times New Roman"/>
          <w:sz w:val="21"/>
          <w:szCs w:val="21"/>
        </w:rPr>
      </w:pPr>
      <w:r>
        <w:rPr>
          <w:rFonts w:ascii="Times New Roman" w:hAnsi="Times New Roman" w:cs="Times New Roman"/>
          <w:sz w:val="21"/>
          <w:szCs w:val="21"/>
        </w:rPr>
        <w:t xml:space="preserve">Ghobarah, A. (2001). Performance-based design in earthquake engineering: state of development. Engineering structures, 23(8), 878-884. </w:t>
      </w:r>
    </w:p>
    <w:p>
      <w:pPr>
        <w:ind w:left="420" w:hangingChars="200" w:hanging="420"/>
        <w:rPr>
          <w:rFonts w:ascii="Times New Roman" w:hAnsi="Times New Roman"/>
          <w:sz w:val="21"/>
          <w:szCs w:val="21"/>
        </w:rPr>
      </w:pPr>
      <w:r>
        <w:rPr>
          <w:rFonts w:ascii="Times New Roman" w:hAnsi="Times New Roman" w:cs="Times New Roman"/>
          <w:sz w:val="21"/>
          <w:szCs w:val="21"/>
        </w:rPr>
        <w:t>Guo, E. D., Liu, R. S., &amp; Sun, B. T. (2007). Gradation criterion of earthquake damage to buried pipeline engineering. Journal of Natural Disasters, 16(4), 86-90.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cs="Times New Roman"/>
          <w:sz w:val="21"/>
          <w:szCs w:val="21"/>
        </w:rPr>
        <w:t xml:space="preserve">Hoshiya, M., Yamamoto, K., &amp; Ohno, H. (2004). Redundancy index of lifelines for mitigation measures against seismic risk. Probabilistic engineering mechanics, 19(3), 205-210. </w:t>
      </w:r>
    </w:p>
    <w:p>
      <w:pPr>
        <w:ind w:left="420" w:hangingChars="200" w:hanging="420"/>
        <w:rPr>
          <w:rFonts w:ascii="Times New Roman" w:hAnsi="Times New Roman"/>
          <w:sz w:val="21"/>
          <w:szCs w:val="21"/>
        </w:rPr>
      </w:pPr>
      <w:r>
        <w:rPr>
          <w:rFonts w:ascii="Times New Roman" w:hAnsi="Times New Roman" w:cs="Times New Roman"/>
          <w:sz w:val="21"/>
          <w:szCs w:val="21"/>
        </w:rPr>
        <w:t>Indian Institute of Technology Kanpur &amp; Gujarat State Disaster Management Authority (IITK-GSDMA). (2007). Guidelines for seismic design of buried pipelines.Japan Water Works Association (JWWA). (2009). Seismic design guideline for water systems.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Japanese)</w:t>
      </w:r>
    </w:p>
    <w:p>
      <w:pPr>
        <w:ind w:left="420" w:hangingChars="200" w:hanging="420"/>
        <w:rPr>
          <w:rFonts w:ascii="Times New Roman" w:hAnsi="Times New Roman"/>
          <w:sz w:val="21"/>
          <w:szCs w:val="21"/>
        </w:rPr>
      </w:pPr>
      <w:r>
        <w:rPr>
          <w:rFonts w:ascii="Times New Roman" w:hAnsi="Times New Roman"/>
          <w:sz w:val="21"/>
          <w:szCs w:val="21"/>
        </w:rPr>
        <w:t>Jung, D., Kang, D., Kim, J. H., &amp; Lansey, K. (2013). Robustness-based design of water distribution systems. Journal of Water Resources Planning and Management, 140(11), 04014033.</w:t>
      </w:r>
    </w:p>
    <w:p>
      <w:pPr>
        <w:ind w:left="420" w:hangingChars="200" w:hanging="420"/>
        <w:rPr>
          <w:rFonts w:ascii="Times New Roman" w:hAnsi="Times New Roman"/>
          <w:sz w:val="21"/>
          <w:szCs w:val="21"/>
        </w:rPr>
      </w:pPr>
      <w:r>
        <w:rPr>
          <w:rFonts w:ascii="Times New Roman" w:hAnsi="Times New Roman" w:cs="Times New Roman"/>
          <w:sz w:val="21"/>
          <w:szCs w:val="21"/>
        </w:rPr>
        <w:t xml:space="preserve">Kadu, M. S., Gupta, R., &amp; Bhave, P. R. (2008). Optimal design of water networks using a modified genetic algorithm with reduction in search space. Journal of Water Resources Planning and Management, 134(2), 147-160. </w:t>
      </w:r>
    </w:p>
    <w:p>
      <w:pPr>
        <w:ind w:left="420" w:hangingChars="200" w:hanging="420"/>
        <w:rPr>
          <w:rFonts w:ascii="Times New Roman" w:hAnsi="Times New Roman"/>
          <w:sz w:val="21"/>
          <w:szCs w:val="21"/>
        </w:rPr>
      </w:pPr>
      <w:r>
        <w:rPr>
          <w:rFonts w:ascii="Times New Roman" w:hAnsi="Times New Roman" w:cs="Times New Roman"/>
          <w:sz w:val="21"/>
          <w:szCs w:val="21"/>
        </w:rPr>
        <w:t xml:space="preserve">Kapelan, Z. S., Savic, D. A., &amp; Walters, G. A. (2005). Multiobjective design of water distribution systems under uncertainty. Water Resources Research, 41(11). </w:t>
      </w:r>
    </w:p>
    <w:p>
      <w:pPr>
        <w:ind w:left="420" w:hangingChars="200" w:hanging="420"/>
        <w:rPr>
          <w:rFonts w:ascii="Times New Roman" w:hAnsi="Times New Roman"/>
          <w:sz w:val="21"/>
          <w:szCs w:val="21"/>
        </w:rPr>
      </w:pPr>
      <w:r>
        <w:rPr>
          <w:rFonts w:ascii="Times New Roman" w:hAnsi="Times New Roman" w:cs="Times New Roman"/>
          <w:sz w:val="21"/>
          <w:szCs w:val="21"/>
        </w:rPr>
        <w:t>Kim, G., Park, C. S., &amp; Yoon, K. P. (1997). Identifying investment opportunities for advanced manufacturing systems with comparative-integrated performance measurement. International Journal of Production Economics, 50(1), 23-33.</w:t>
      </w:r>
    </w:p>
    <w:p>
      <w:pPr>
        <w:ind w:left="420" w:hangingChars="200" w:hanging="420"/>
        <w:rPr>
          <w:rFonts w:ascii="Times New Roman" w:hAnsi="Times New Roman"/>
          <w:sz w:val="21"/>
          <w:szCs w:val="21"/>
        </w:rPr>
      </w:pPr>
      <w:r>
        <w:rPr>
          <w:rFonts w:ascii="Times New Roman" w:hAnsi="Times New Roman" w:cs="Times New Roman"/>
          <w:sz w:val="21"/>
          <w:szCs w:val="21"/>
        </w:rPr>
        <w:t>Li, J. (2005). Lifeline Earthquake Engineering-basic Methods and Applications. Beijing: Science Press.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cs="Times New Roman"/>
          <w:sz w:val="21"/>
          <w:szCs w:val="21"/>
        </w:rPr>
        <w:t>Li, J., &amp; Liu, W. (2008). Seismic reliability analysis and topology optimization of lifeline networks. In 14th World Conference on Earthquake Engineering, Beijing, Paper (pp. 06-0145).</w:t>
      </w:r>
    </w:p>
    <w:p>
      <w:pPr>
        <w:ind w:left="420" w:hangingChars="200" w:hanging="420"/>
        <w:rPr>
          <w:rFonts w:ascii="Times New Roman" w:hAnsi="Times New Roman"/>
          <w:sz w:val="21"/>
          <w:szCs w:val="21"/>
        </w:rPr>
      </w:pPr>
      <w:r>
        <w:rPr>
          <w:rFonts w:ascii="Times New Roman" w:hAnsi="Times New Roman" w:cs="Times New Roman"/>
          <w:sz w:val="21"/>
          <w:szCs w:val="21"/>
        </w:rPr>
        <w:t xml:space="preserve">Li, J., Liu, W., &amp; Bao, Y. (2008). Genetic algorithm for seismic topology optimization of lifeline network systems. Earthquake engineering &amp; structural dynamics, 37(11), 1295-1312. </w:t>
      </w:r>
    </w:p>
    <w:p>
      <w:pPr>
        <w:ind w:left="420" w:hangingChars="200" w:hanging="420"/>
        <w:rPr>
          <w:rFonts w:ascii="Times New Roman" w:hAnsi="Times New Roman"/>
          <w:sz w:val="21"/>
          <w:szCs w:val="21"/>
        </w:rPr>
      </w:pPr>
      <w:r>
        <w:rPr>
          <w:rFonts w:ascii="Times New Roman" w:hAnsi="Times New Roman" w:cs="Times New Roman"/>
          <w:sz w:val="21"/>
          <w:szCs w:val="21"/>
        </w:rPr>
        <w:t xml:space="preserve">Lim, H. W., &amp; Song, J. (2012). Efficient risk assessment of lifeline networks under spatially correlated ground motions using selective recursive decomposition algorithm. Earthquake Engineering &amp; Structural Dynamics, 41(13), 1861-1882. </w:t>
      </w:r>
    </w:p>
    <w:p>
      <w:pPr>
        <w:ind w:left="420" w:hangingChars="200" w:hanging="420"/>
        <w:rPr>
          <w:rFonts w:ascii="Times New Roman" w:hAnsi="Times New Roman"/>
          <w:sz w:val="21"/>
          <w:szCs w:val="21"/>
        </w:rPr>
      </w:pPr>
      <w:r>
        <w:rPr>
          <w:rFonts w:ascii="Times New Roman" w:hAnsi="Times New Roman" w:cs="Times New Roman"/>
          <w:sz w:val="21"/>
          <w:szCs w:val="21"/>
        </w:rPr>
        <w:t>Liu S., &amp; Zheng X. (2013). Damage and disaster relief activity survey of water supply system in the 2008 Wenchuan Earthquake. Shanghai: Tongji University Press.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sz w:val="21"/>
          <w:szCs w:val="21"/>
        </w:rPr>
        <w:t>Liu, W., Xu, L., &amp; Li, J. (2012). Algorithms for seismic topology optimization of water distribution network. Science China Technological Sciences, 55(11), 3047-3056.</w:t>
      </w:r>
    </w:p>
    <w:p>
      <w:pPr>
        <w:ind w:left="420" w:hangingChars="200" w:hanging="420"/>
        <w:rPr>
          <w:rFonts w:ascii="Times New Roman" w:hAnsi="Times New Roman"/>
          <w:sz w:val="21"/>
          <w:szCs w:val="21"/>
        </w:rPr>
      </w:pPr>
      <w:r>
        <w:rPr>
          <w:rFonts w:ascii="Times New Roman" w:hAnsi="Times New Roman" w:cs="Times New Roman"/>
          <w:sz w:val="21"/>
          <w:szCs w:val="21"/>
        </w:rPr>
        <w:t xml:space="preserve">Liu, W., Zhao, Y., &amp; Li, J. (2015). Seismic functional reliability analysis of water distribution networks. Structure </w:t>
      </w:r>
      <w:r>
        <w:rPr>
          <w:rFonts w:ascii="Times New Roman" w:hAnsi="Times New Roman" w:cs="Times New Roman"/>
          <w:sz w:val="21"/>
          <w:szCs w:val="21"/>
        </w:rPr>
        <w:lastRenderedPageBreak/>
        <w:t xml:space="preserve">and Infrastructure Engineering, 11(3), 363-375. </w:t>
      </w:r>
    </w:p>
    <w:p>
      <w:pPr>
        <w:ind w:left="420" w:hangingChars="200" w:hanging="420"/>
        <w:rPr>
          <w:rFonts w:ascii="Times New Roman" w:hAnsi="Times New Roman"/>
          <w:sz w:val="21"/>
          <w:szCs w:val="21"/>
        </w:rPr>
      </w:pPr>
      <w:r>
        <w:rPr>
          <w:rFonts w:ascii="Times New Roman" w:hAnsi="Times New Roman" w:cs="Times New Roman"/>
          <w:sz w:val="21"/>
          <w:szCs w:val="21"/>
        </w:rPr>
        <w:t xml:space="preserve">Mukherjee, A., &amp; Nath, P. (2005). An empirical assessment of comparative approaches to service quality measurement. Journal of Services Marketing, 19(3), 174-184. </w:t>
      </w:r>
    </w:p>
    <w:p>
      <w:pPr>
        <w:ind w:left="420" w:hangingChars="200" w:hanging="420"/>
        <w:rPr>
          <w:rFonts w:ascii="Times New Roman" w:hAnsi="Times New Roman"/>
          <w:sz w:val="21"/>
          <w:szCs w:val="21"/>
        </w:rPr>
      </w:pPr>
      <w:r>
        <w:rPr>
          <w:rFonts w:ascii="Times New Roman" w:hAnsi="Times New Roman" w:cs="Times New Roman"/>
          <w:sz w:val="21"/>
          <w:szCs w:val="21"/>
        </w:rPr>
        <w:t>National Standard of China. (GB50032 2003). Code for seismic design of outdoor water supply, sewerage, gas and heating engineering. Beijing: China Planning Press, 2003.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cs="Times New Roman"/>
          <w:sz w:val="21"/>
          <w:szCs w:val="21"/>
        </w:rPr>
        <w:t>National Standard of China. (GB50282 1998). Code for urban water supply engineering planning. Beijing: China Architecture &amp; Building Press, 1998.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cs="Times New Roman"/>
          <w:sz w:val="21"/>
          <w:szCs w:val="21"/>
        </w:rPr>
        <w:t>National Standard of China. (GB50413 2007). Standard for urban planning on earthquake resistance and hazardous prevention. Beijing: China Architecture &amp; Building Press.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cs="Times New Roman"/>
          <w:sz w:val="21"/>
          <w:szCs w:val="21"/>
        </w:rPr>
        <w:t>National Standard of China. (GB50470 2008). Seismic technical code for oil and gas transmission pipeline engineering. Beijing: China Planning Press.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cs="Times New Roman"/>
          <w:sz w:val="21"/>
          <w:szCs w:val="21"/>
        </w:rPr>
        <w:t xml:space="preserve">O’Rourke, M. J., &amp; Liu, X. (2012). Seismic design of buried and offshore pipelines. Multidisciplinary Center for Earthquake Engineering Research, Monograph, MCEER-12-MN04. </w:t>
      </w:r>
    </w:p>
    <w:p>
      <w:pPr>
        <w:ind w:left="420" w:hangingChars="200" w:hanging="420"/>
        <w:rPr>
          <w:rFonts w:ascii="Times New Roman" w:hAnsi="Times New Roman"/>
          <w:sz w:val="21"/>
          <w:szCs w:val="21"/>
        </w:rPr>
      </w:pPr>
      <w:r>
        <w:rPr>
          <w:rFonts w:ascii="Times New Roman" w:hAnsi="Times New Roman" w:cs="Times New Roman"/>
          <w:sz w:val="21"/>
          <w:szCs w:val="21"/>
        </w:rPr>
        <w:t>Ramirez-Marquez, J. E., &amp; Coit, D. W. (2005). A Monte-Carlo simulation approach for approximating multi-state two-terminal reliability. Reliability Engineering &amp; System Safety, 87(2), 253-264.</w:t>
      </w:r>
    </w:p>
    <w:p>
      <w:pPr>
        <w:ind w:left="420" w:hangingChars="200" w:hanging="420"/>
        <w:rPr>
          <w:rFonts w:ascii="Times New Roman" w:hAnsi="Times New Roman"/>
          <w:sz w:val="21"/>
          <w:szCs w:val="21"/>
        </w:rPr>
      </w:pPr>
      <w:r>
        <w:rPr>
          <w:rFonts w:ascii="Times New Roman" w:hAnsi="Times New Roman" w:cs="Times New Roman"/>
          <w:sz w:val="21"/>
          <w:szCs w:val="21"/>
        </w:rPr>
        <w:t>Romero, N., O'Rourke, T. D., Nozick, L. K., &amp; Davis, C. A. (2010). Seismic hazards and water supply performance. Journal of Earthquake Engineering, 14(7), 1022-1043.</w:t>
      </w:r>
    </w:p>
    <w:p>
      <w:pPr>
        <w:ind w:left="420" w:hangingChars="200" w:hanging="420"/>
        <w:rPr>
          <w:rFonts w:ascii="Times New Roman" w:hAnsi="Times New Roman"/>
          <w:sz w:val="21"/>
          <w:szCs w:val="21"/>
        </w:rPr>
      </w:pPr>
      <w:r>
        <w:rPr>
          <w:rFonts w:ascii="Times New Roman" w:hAnsi="Times New Roman"/>
          <w:sz w:val="21"/>
          <w:szCs w:val="21"/>
        </w:rPr>
        <w:t>Tan, R., &amp; Shinozuka, M. (1982). Optimization of underground water transmission network systems under seismic risk. International Journal of Soil Dynamics and Earthquake Engineering, 1(1), 30-38.</w:t>
      </w:r>
    </w:p>
    <w:p>
      <w:pPr>
        <w:ind w:left="420" w:hangingChars="200" w:hanging="420"/>
        <w:rPr>
          <w:rFonts w:ascii="Times New Roman" w:hAnsi="Times New Roman"/>
          <w:sz w:val="21"/>
          <w:szCs w:val="21"/>
        </w:rPr>
      </w:pPr>
      <w:r>
        <w:rPr>
          <w:rFonts w:ascii="Times New Roman" w:hAnsi="Times New Roman" w:cs="Times New Roman"/>
          <w:sz w:val="21"/>
          <w:szCs w:val="21"/>
        </w:rPr>
        <w:t>Tan, Y. J., Wu, J., &amp; Deng, H. Z. (2006). Evaluation method for node importance based on node contraction in complex networks. Systems Engineering-Theory &amp; Practice, 11(11), 79-83.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cs="Times New Roman"/>
          <w:sz w:val="21"/>
          <w:szCs w:val="21"/>
        </w:rPr>
        <w:t>Wang, S. W., Wang, Y., Qian, Z. H., Liu, S. Q., Yuan, W. Q., &amp; Zheng, X. M. (2009). Investigation and Analysis about Damage and Recovery of Water Supply System in 5.12 Earthquake Areas. China Water &amp; Wastewater, 25(7), 1-6.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cs="Times New Roman"/>
          <w:sz w:val="21"/>
          <w:szCs w:val="21"/>
        </w:rPr>
        <w:t xml:space="preserve">Wang, Y., Au, S. K., &amp; Fu, Q. (2010). Seismic risk assessment and mitigation of water supply systems. Earthquake Spectra, 26(1), 257-274. </w:t>
      </w:r>
    </w:p>
    <w:bookmarkEnd w:id="1425"/>
    <w:bookmarkEnd w:id="1426"/>
    <w:p>
      <w:pPr>
        <w:ind w:left="420" w:hangingChars="200" w:hanging="420"/>
        <w:rPr>
          <w:rFonts w:ascii="Times New Roman" w:hAnsi="Times New Roman"/>
          <w:sz w:val="21"/>
          <w:szCs w:val="21"/>
        </w:rPr>
      </w:pPr>
      <w:r>
        <w:rPr>
          <w:rFonts w:ascii="Times New Roman" w:hAnsi="Times New Roman" w:cs="Times New Roman"/>
          <w:sz w:val="21"/>
          <w:szCs w:val="21"/>
        </w:rPr>
        <w:t>West, D. B. (2001). Introduction to graph theory (Vol. 2). Upper Saddle River: Prentice hall.</w:t>
      </w:r>
    </w:p>
    <w:p>
      <w:pPr>
        <w:ind w:left="420" w:hangingChars="200" w:hanging="420"/>
        <w:rPr>
          <w:rFonts w:ascii="Times New Roman" w:hAnsi="Times New Roman"/>
          <w:sz w:val="21"/>
          <w:szCs w:val="21"/>
        </w:rPr>
      </w:pPr>
      <w:r>
        <w:rPr>
          <w:rFonts w:ascii="Times New Roman" w:hAnsi="Times New Roman" w:cs="Times New Roman"/>
          <w:sz w:val="21"/>
          <w:szCs w:val="21"/>
        </w:rPr>
        <w:t xml:space="preserve">Winkler, J., Duenas-Osorio, L., Stein, R., &amp; Subramanian, D. (2010). Performance assessment of topologically diverse power systems subjected to hurricane events. Reliability Engineering &amp; System Safety, 95(4), 323-336. </w:t>
      </w:r>
    </w:p>
    <w:p>
      <w:pPr>
        <w:ind w:left="420" w:hangingChars="200" w:hanging="420"/>
        <w:rPr>
          <w:rFonts w:ascii="Times New Roman" w:hAnsi="Times New Roman"/>
          <w:sz w:val="21"/>
          <w:szCs w:val="21"/>
        </w:rPr>
      </w:pPr>
      <w:r>
        <w:rPr>
          <w:rFonts w:ascii="Times New Roman" w:hAnsi="Times New Roman" w:cs="Times New Roman"/>
          <w:sz w:val="21"/>
          <w:szCs w:val="21"/>
        </w:rPr>
        <w:t xml:space="preserve">Yoo, D. G., Kang, D., &amp; Kim, J. H. (2016). Optimal design of water supply networks for enhancing seismic reliability. Reliability Engineering &amp; System Safety, 146, 79-88. </w:t>
      </w:r>
    </w:p>
    <w:p>
      <w:pPr>
        <w:ind w:left="420" w:hangingChars="200" w:hanging="420"/>
        <w:rPr>
          <w:rFonts w:ascii="Times New Roman" w:hAnsi="Times New Roman"/>
          <w:sz w:val="21"/>
          <w:szCs w:val="21"/>
        </w:rPr>
      </w:pPr>
      <w:r>
        <w:rPr>
          <w:rFonts w:ascii="Times New Roman" w:hAnsi="Times New Roman" w:cs="Times New Roman"/>
          <w:sz w:val="21"/>
          <w:szCs w:val="21"/>
        </w:rPr>
        <w:t>Zhu Y., Meng Z. Y., &amp; Kan S. Y. (1999). Determination of weight value by AHP. Journal of Northern Jiaotong University, 23(5), 119-122. (</w:t>
      </w:r>
      <w:proofErr w:type="gramStart"/>
      <w:r>
        <w:rPr>
          <w:rFonts w:ascii="Times New Roman" w:hAnsi="Times New Roman" w:cs="Times New Roman"/>
          <w:sz w:val="21"/>
          <w:szCs w:val="21"/>
        </w:rPr>
        <w:t>in</w:t>
      </w:r>
      <w:proofErr w:type="gramEnd"/>
      <w:r>
        <w:rPr>
          <w:rFonts w:ascii="Times New Roman" w:hAnsi="Times New Roman" w:cs="Times New Roman"/>
          <w:sz w:val="21"/>
          <w:szCs w:val="21"/>
        </w:rPr>
        <w:t xml:space="preserve"> Chinese)</w:t>
      </w:r>
    </w:p>
    <w:p>
      <w:pPr>
        <w:ind w:left="420" w:hangingChars="200" w:hanging="420"/>
        <w:rPr>
          <w:rFonts w:ascii="Times New Roman" w:hAnsi="Times New Roman"/>
          <w:sz w:val="21"/>
          <w:szCs w:val="21"/>
        </w:rPr>
      </w:pPr>
      <w:r>
        <w:rPr>
          <w:rFonts w:ascii="Times New Roman" w:hAnsi="Times New Roman" w:cs="Times New Roman"/>
          <w:sz w:val="21"/>
          <w:szCs w:val="21"/>
        </w:rPr>
        <w:t xml:space="preserve">Zou, Z. H., Yi, Y., &amp; Sun, J. N. (2006). Entropy method for determination of weight of evaluating indicators in fuzzy synthetic evaluation for water quality assessment. Journal of Environmental Sciences, 18(5), 1020-1023. </w:t>
      </w:r>
    </w:p>
    <w:p>
      <w:pPr>
        <w:rPr>
          <w:ins w:id="1428" w:author="Quality Control Editor" w:date="2016-02-18T09:14:00Z"/>
          <w:rFonts w:ascii="Times New Roman" w:hAnsi="Times New Roman"/>
          <w:color w:val="FF0000"/>
          <w:sz w:val="21"/>
          <w:szCs w:val="21"/>
        </w:rPr>
      </w:pPr>
    </w:p>
    <w:p>
      <w:pPr>
        <w:rPr>
          <w:ins w:id="1429" w:author="Quality Control Editor" w:date="2016-02-18T09:14:00Z"/>
          <w:rFonts w:ascii="Times New Roman" w:hAnsi="Times New Roman"/>
          <w:sz w:val="21"/>
          <w:szCs w:val="21"/>
          <w:rPrChange w:id="1430" w:author="Quality Control Editor" w:date="2016-02-18T09:14:00Z">
            <w:rPr>
              <w:ins w:id="1431" w:author="Quality Control Editor" w:date="2016-02-18T09:14:00Z"/>
              <w:rFonts w:ascii="Times New Roman" w:hAnsi="Times New Roman"/>
              <w:color w:val="FF0000"/>
              <w:sz w:val="21"/>
              <w:szCs w:val="21"/>
            </w:rPr>
          </w:rPrChange>
        </w:rPr>
      </w:pPr>
    </w:p>
    <w:p>
      <w:pPr>
        <w:rPr>
          <w:ins w:id="1432" w:author="Quality Control Editor" w:date="2016-02-18T09:14:00Z"/>
          <w:rFonts w:ascii="Times New Roman" w:hAnsi="Times New Roman"/>
          <w:sz w:val="21"/>
          <w:szCs w:val="21"/>
          <w:rPrChange w:id="1433" w:author="Quality Control Editor" w:date="2016-02-18T09:14:00Z">
            <w:rPr>
              <w:ins w:id="1434" w:author="Quality Control Editor" w:date="2016-02-18T09:14:00Z"/>
              <w:rFonts w:ascii="Times New Roman" w:hAnsi="Times New Roman"/>
              <w:color w:val="FF0000"/>
              <w:sz w:val="21"/>
              <w:szCs w:val="21"/>
            </w:rPr>
          </w:rPrChange>
        </w:rPr>
      </w:pPr>
    </w:p>
    <w:p>
      <w:pPr>
        <w:rPr>
          <w:ins w:id="1435" w:author="Quality Control Editor" w:date="2016-02-18T09:14:00Z"/>
          <w:rFonts w:ascii="Times New Roman" w:hAnsi="Times New Roman"/>
          <w:sz w:val="21"/>
          <w:szCs w:val="21"/>
          <w:rPrChange w:id="1436" w:author="Quality Control Editor" w:date="2016-02-18T09:14:00Z">
            <w:rPr>
              <w:ins w:id="1437" w:author="Quality Control Editor" w:date="2016-02-18T09:14:00Z"/>
              <w:rFonts w:ascii="Times New Roman" w:hAnsi="Times New Roman"/>
              <w:color w:val="FF0000"/>
              <w:sz w:val="21"/>
              <w:szCs w:val="21"/>
            </w:rPr>
          </w:rPrChange>
        </w:rPr>
      </w:pPr>
    </w:p>
    <w:p>
      <w:pPr>
        <w:rPr>
          <w:ins w:id="1438" w:author="Quality Control Editor" w:date="2016-02-18T09:14:00Z"/>
          <w:rFonts w:ascii="Times New Roman" w:hAnsi="Times New Roman"/>
          <w:sz w:val="21"/>
          <w:szCs w:val="21"/>
          <w:rPrChange w:id="1439" w:author="Quality Control Editor" w:date="2016-02-18T09:14:00Z">
            <w:rPr>
              <w:ins w:id="1440" w:author="Quality Control Editor" w:date="2016-02-18T09:14:00Z"/>
              <w:rFonts w:ascii="Times New Roman" w:hAnsi="Times New Roman"/>
              <w:color w:val="FF0000"/>
              <w:sz w:val="21"/>
              <w:szCs w:val="21"/>
            </w:rPr>
          </w:rPrChange>
        </w:rPr>
      </w:pPr>
    </w:p>
    <w:p>
      <w:pPr>
        <w:rPr>
          <w:ins w:id="1441" w:author="Quality Control Editor" w:date="2016-02-18T09:14:00Z"/>
          <w:rFonts w:ascii="Times New Roman" w:hAnsi="Times New Roman"/>
          <w:sz w:val="21"/>
          <w:szCs w:val="21"/>
          <w:rPrChange w:id="1442" w:author="Quality Control Editor" w:date="2016-02-18T09:14:00Z">
            <w:rPr>
              <w:ins w:id="1443" w:author="Quality Control Editor" w:date="2016-02-18T09:14:00Z"/>
              <w:rFonts w:ascii="Times New Roman" w:hAnsi="Times New Roman"/>
              <w:color w:val="FF0000"/>
              <w:sz w:val="21"/>
              <w:szCs w:val="21"/>
            </w:rPr>
          </w:rPrChange>
        </w:rPr>
      </w:pPr>
    </w:p>
    <w:p>
      <w:pPr>
        <w:rPr>
          <w:ins w:id="1444" w:author="Quality Control Editor" w:date="2016-02-18T09:14:00Z"/>
          <w:rFonts w:ascii="Times New Roman" w:hAnsi="Times New Roman"/>
          <w:sz w:val="21"/>
          <w:szCs w:val="21"/>
        </w:rPr>
      </w:pPr>
    </w:p>
    <w:p>
      <w:pPr>
        <w:tabs>
          <w:tab w:val="left" w:pos="6998"/>
        </w:tabs>
        <w:rPr>
          <w:rFonts w:ascii="Times New Roman" w:hAnsi="Times New Roman"/>
          <w:sz w:val="21"/>
          <w:szCs w:val="21"/>
          <w:rPrChange w:id="1445" w:author="Quality Control Editor" w:date="2016-02-18T09:14:00Z">
            <w:rPr>
              <w:rFonts w:ascii="Times New Roman" w:hAnsi="Times New Roman"/>
              <w:color w:val="FF0000"/>
              <w:sz w:val="21"/>
              <w:szCs w:val="21"/>
            </w:rPr>
          </w:rPrChange>
        </w:rPr>
        <w:pPrChange w:id="1446" w:author="Quality Control Editor" w:date="2016-02-18T09:14:00Z">
          <w:pPr/>
        </w:pPrChange>
      </w:pPr>
      <w:ins w:id="1447" w:author="Quality Control Editor" w:date="2016-02-18T09:14:00Z">
        <w:r>
          <w:rPr>
            <w:rFonts w:ascii="Times New Roman" w:hAnsi="Times New Roman"/>
            <w:sz w:val="21"/>
            <w:szCs w:val="21"/>
          </w:rPr>
          <w:tab/>
        </w:r>
      </w:ins>
    </w:p>
    <w:sectPr>
      <w:footerReference w:type="default" r:id="rId47"/>
      <w:pgSz w:w="11906" w:h="16838"/>
      <w:pgMar w:top="1440" w:right="1080" w:bottom="1440" w:left="1080" w:header="851" w:footer="992"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7" w:author="Editor" w:date="2016-02-11T09:31:00Z" w:initials="E">
    <w:p>
      <w:pPr>
        <w:pStyle w:val="NormalWeb"/>
        <w:rPr>
          <w:rFonts w:ascii="Tahoma" w:eastAsia="Times New Roman" w:hAnsi="Tahoma" w:cs="Tahoma"/>
          <w:sz w:val="16"/>
          <w:lang w:eastAsia="en-US"/>
        </w:rPr>
      </w:pPr>
      <w:r>
        <w:rPr>
          <w:rStyle w:val="CommentReference"/>
          <w:rFonts w:ascii="Tahoma" w:hAnsi="Tahoma" w:cs="Tahoma"/>
          <w:sz w:val="16"/>
        </w:rPr>
        <w:annotationRef/>
      </w:r>
      <w:r>
        <w:rPr>
          <w:rFonts w:ascii="Tahoma" w:eastAsia="Times New Roman" w:hAnsi="Tahoma" w:cs="Tahoma"/>
          <w:sz w:val="16"/>
          <w:lang w:eastAsia="en-US"/>
        </w:rPr>
        <w:t xml:space="preserve">Please ensure that the intended meaning has been maintained in this edit. </w:t>
      </w:r>
    </w:p>
  </w:comment>
  <w:comment w:id="666" w:author="Editor" w:date="2016-02-11T10:02:00Z" w:initials="E">
    <w:p>
      <w:pPr>
        <w:pStyle w:val="NormalWeb"/>
        <w:rPr>
          <w:rFonts w:ascii="Tahoma" w:eastAsia="Times New Roman" w:hAnsi="Tahoma" w:cs="Tahoma"/>
          <w:sz w:val="16"/>
          <w:lang w:eastAsia="en-US"/>
        </w:rPr>
      </w:pPr>
      <w:r>
        <w:rPr>
          <w:rStyle w:val="CommentReference"/>
          <w:rFonts w:ascii="Tahoma" w:hAnsi="Tahoma" w:cs="Tahoma"/>
          <w:sz w:val="16"/>
        </w:rPr>
        <w:annotationRef/>
      </w:r>
      <w:r>
        <w:rPr>
          <w:rFonts w:ascii="Tahoma" w:eastAsia="Times New Roman" w:hAnsi="Tahoma" w:cs="Tahoma"/>
          <w:sz w:val="16"/>
          <w:lang w:eastAsia="en-US"/>
        </w:rPr>
        <w:t xml:space="preserve">Please ensure that the intended meaning has been maintained in this edit. </w:t>
      </w:r>
    </w:p>
  </w:comment>
  <w:comment w:id="958" w:author="Editor" w:date="2016-02-11T10:25:00Z" w:initials="E">
    <w:p>
      <w:pPr>
        <w:pStyle w:val="NormalWeb"/>
        <w:rPr>
          <w:rFonts w:ascii="Tahoma" w:eastAsia="Times New Roman" w:hAnsi="Tahoma" w:cs="Tahoma"/>
          <w:sz w:val="16"/>
          <w:lang w:eastAsia="en-US"/>
        </w:rPr>
      </w:pPr>
      <w:r>
        <w:rPr>
          <w:rStyle w:val="CommentReference"/>
          <w:rFonts w:ascii="Tahoma" w:hAnsi="Tahoma" w:cs="Tahoma"/>
          <w:sz w:val="16"/>
        </w:rPr>
        <w:annotationRef/>
      </w:r>
      <w:r>
        <w:rPr>
          <w:rFonts w:ascii="Tahoma" w:eastAsia="Times New Roman" w:hAnsi="Tahoma" w:cs="Tahoma"/>
          <w:sz w:val="16"/>
          <w:lang w:eastAsia="en-US"/>
        </w:rPr>
        <w:t xml:space="preserve">Please ensure that the intended meaning has been maintained in this edit. </w:t>
      </w:r>
    </w:p>
  </w:comment>
  <w:comment w:id="1010" w:author="Editor" w:date="2016-02-11T10:28:00Z" w:initials="E">
    <w:p>
      <w:pPr>
        <w:pStyle w:val="CommentText"/>
        <w:rPr>
          <w:rFonts w:ascii="Tahoma" w:hAnsi="Tahoma" w:cs="Tahoma"/>
          <w:sz w:val="16"/>
        </w:rPr>
      </w:pPr>
      <w:r>
        <w:rPr>
          <w:rStyle w:val="CommentReference"/>
          <w:rFonts w:ascii="Tahoma" w:hAnsi="Tahoma" w:cs="Tahoma"/>
          <w:sz w:val="16"/>
        </w:rPr>
        <w:annotationRef/>
      </w:r>
      <w:r>
        <w:rPr>
          <w:rFonts w:ascii="Tahoma" w:hAnsi="Tahoma" w:cs="Tahoma"/>
          <w:sz w:val="16"/>
        </w:rPr>
        <w:t>Please correct the legend to read: “Water treatment plant” and “Planned pipeline”.</w:t>
      </w:r>
    </w:p>
  </w:comment>
  <w:comment w:id="1142" w:author="Editor" w:date="2016-02-11T10:36:00Z" w:initials="E">
    <w:p>
      <w:pPr>
        <w:pStyle w:val="NormalWeb"/>
        <w:rPr>
          <w:rFonts w:ascii="Tahoma" w:eastAsia="Times New Roman" w:hAnsi="Tahoma" w:cs="Tahoma"/>
          <w:sz w:val="16"/>
          <w:lang w:eastAsia="en-US"/>
        </w:rPr>
      </w:pPr>
      <w:r>
        <w:rPr>
          <w:rStyle w:val="CommentReference"/>
          <w:rFonts w:ascii="Tahoma" w:hAnsi="Tahoma" w:cs="Tahoma"/>
          <w:sz w:val="16"/>
        </w:rPr>
        <w:annotationRef/>
      </w:r>
      <w:r>
        <w:rPr>
          <w:rFonts w:ascii="Tahoma" w:eastAsia="Times New Roman" w:hAnsi="Tahoma" w:cs="Tahoma"/>
          <w:sz w:val="16"/>
          <w:lang w:eastAsia="en-US"/>
        </w:rPr>
        <w:t xml:space="preserve">Please ensure that the intended meaning has been maintained in this edit. </w:t>
      </w:r>
    </w:p>
  </w:comment>
  <w:comment w:id="1332" w:author="Editor" w:date="2016-02-11T11:02:00Z" w:initials="E">
    <w:p>
      <w:pPr>
        <w:pStyle w:val="NormalWeb"/>
        <w:rPr>
          <w:rFonts w:ascii="Tahoma" w:eastAsia="Times New Roman" w:hAnsi="Tahoma" w:cs="Tahoma"/>
          <w:sz w:val="16"/>
          <w:lang w:eastAsia="en-US"/>
        </w:rPr>
      </w:pPr>
      <w:r>
        <w:rPr>
          <w:rStyle w:val="CommentReference"/>
          <w:rFonts w:ascii="Tahoma" w:hAnsi="Tahoma" w:cs="Tahoma"/>
          <w:sz w:val="16"/>
        </w:rPr>
        <w:annotationRef/>
      </w:r>
      <w:r>
        <w:rPr>
          <w:rFonts w:ascii="Tahoma" w:eastAsia="Times New Roman" w:hAnsi="Tahoma" w:cs="Tahoma"/>
          <w:sz w:val="16"/>
          <w:lang w:eastAsia="en-US"/>
        </w:rPr>
        <w:t xml:space="preserve">Please ensure that the intended meaning has been maintained in this edit.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Hei">
    <w:altName w:val="Arial Unicode MS"/>
    <w:panose1 w:val="02010609060101010101"/>
    <w:charset w:val="86"/>
    <w:family w:val="modern"/>
    <w:notTrueType/>
    <w:pitch w:val="fixed"/>
    <w:sig w:usb0="00000000" w:usb1="080E0000" w:usb2="00000010" w:usb3="00000000" w:csb0="00040000" w:csb1="00000000"/>
  </w:font>
  <w:font w:name="仿宋">
    <w:altName w:val="SimSun"/>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660659"/>
      <w:docPartObj>
        <w:docPartGallery w:val="Page Numbers (Bottom of Page)"/>
        <w:docPartUnique/>
      </w:docPartObj>
    </w:sdtPr>
    <w:sdtEndPr>
      <w:rPr>
        <w:rFonts w:ascii="Times New Roman" w:hAnsi="Times New Roman" w:cs="Times New Roman"/>
      </w:rPr>
    </w:sdtEndPr>
    <w:sdtContent>
      <w:p>
        <w:pPr>
          <w:pStyle w:val="Footer"/>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noProof/>
            <w:lang w:val="zh-CN"/>
          </w:rPr>
          <w:t>22</w:t>
        </w:r>
        <w:r>
          <w:rPr>
            <w:rFonts w:ascii="Times New Roman" w:hAnsi="Times New Roman" w:cs="Times New Roman"/>
          </w:rPr>
          <w:fldChar w:fldCharType="end"/>
        </w:r>
      </w:p>
    </w:sdtContent>
  </w:sdt>
  <w:p>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
        <w:separator/>
      </w:r>
    </w:p>
  </w:footnote>
  <w:footnote w:type="continuationSeparator" w:id="0">
    <w:p>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Quality Control Editor">
    <w15:presenceInfo w15:providerId="None" w15:userId="Quality Control Edi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proofState w:grammar="clean"/>
  <w:revisionView w:formatting="0"/>
  <w:trackRevisions/>
  <w:defaultTabStop w:val="42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134E8D-C843-4DD4-B7FB-FAA17D1A1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kern w:val="2"/>
        <w:sz w:val="28"/>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Theme="minorHAnsi" w:hAnsiTheme="minorHAnsi"/>
    </w:rPr>
  </w:style>
  <w:style w:type="paragraph" w:styleId="Heading1">
    <w:name w:val="heading 1"/>
    <w:basedOn w:val="Normal"/>
    <w:next w:val="Normal"/>
    <w:link w:val="Heading1Char"/>
    <w:uiPriority w:val="9"/>
    <w:qFormat/>
    <w:pPr>
      <w:keepNext/>
      <w:keepLines/>
      <w:spacing w:before="240" w:after="240" w:line="300" w:lineRule="auto"/>
      <w:jc w:val="left"/>
      <w:outlineLvl w:val="0"/>
    </w:pPr>
    <w:rPr>
      <w:rFonts w:ascii="Times New Roman" w:eastAsia="Times New Roman" w:hAnsi="Times New Roman"/>
      <w:b/>
      <w:bCs/>
      <w:kern w:val="44"/>
      <w:sz w:val="30"/>
      <w:szCs w:val="44"/>
    </w:rPr>
  </w:style>
  <w:style w:type="paragraph" w:styleId="Heading2">
    <w:name w:val="heading 2"/>
    <w:basedOn w:val="Normal"/>
    <w:next w:val="Normal"/>
    <w:link w:val="Heading2Char"/>
    <w:uiPriority w:val="9"/>
    <w:unhideWhenUsed/>
    <w:qFormat/>
    <w:pPr>
      <w:keepNext/>
      <w:keepLines/>
      <w:spacing w:before="120" w:after="120" w:line="300" w:lineRule="auto"/>
      <w:outlineLvl w:val="1"/>
    </w:pPr>
    <w:rPr>
      <w:rFonts w:ascii="Times New Roman" w:eastAsia="Times New Roman" w:hAnsi="Times New Roman" w:cstheme="majorBidi"/>
      <w:b/>
      <w:bCs/>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Pr>
      <w:rFonts w:asciiTheme="minorHAnsi" w:hAnsiTheme="minorHAnsi"/>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Pr>
      <w:rFonts w:asciiTheme="minorHAnsi" w:hAnsiTheme="minorHAnsi"/>
      <w:sz w:val="18"/>
      <w:szCs w:val="18"/>
    </w:rPr>
  </w:style>
  <w:style w:type="paragraph" w:customStyle="1" w:styleId="Char">
    <w:name w:val="Char"/>
    <w:basedOn w:val="Normal"/>
    <w:pPr>
      <w:widowControl/>
      <w:spacing w:after="160" w:line="240" w:lineRule="exact"/>
      <w:jc w:val="left"/>
    </w:pPr>
    <w:rPr>
      <w:rFonts w:ascii="Times New Roman" w:eastAsia="SimSun" w:hAnsi="Times New Roman" w:cs="Times New Roman"/>
      <w:sz w:val="21"/>
      <w:szCs w:val="24"/>
    </w:rPr>
  </w:style>
  <w:style w:type="paragraph" w:styleId="ListParagraph">
    <w:name w:val="List Paragraph"/>
    <w:basedOn w:val="Normal"/>
    <w:uiPriority w:val="34"/>
    <w:qFormat/>
    <w:pPr>
      <w:ind w:firstLineChars="200" w:firstLine="420"/>
    </w:pPr>
  </w:style>
  <w:style w:type="paragraph" w:styleId="BalloonText">
    <w:name w:val="Balloon Text"/>
    <w:basedOn w:val="Normal"/>
    <w:link w:val="BalloonTextChar"/>
    <w:uiPriority w:val="99"/>
    <w:semiHidden/>
    <w:unhideWhenUsed/>
    <w:pPr>
      <w:jc w:val="left"/>
    </w:pPr>
    <w:rPr>
      <w:rFonts w:ascii="Tahoma" w:hAnsi="Tahoma" w:cs="Tahoma"/>
      <w:sz w:val="16"/>
      <w:szCs w:val="18"/>
    </w:rPr>
  </w:style>
  <w:style w:type="character" w:customStyle="1" w:styleId="BalloonTextChar">
    <w:name w:val="Balloon Text Char"/>
    <w:basedOn w:val="DefaultParagraphFont"/>
    <w:link w:val="BalloonText"/>
    <w:uiPriority w:val="99"/>
    <w:semiHidden/>
    <w:rPr>
      <w:rFonts w:ascii="Tahoma" w:hAnsi="Tahoma" w:cs="Tahoma"/>
      <w:sz w:val="16"/>
      <w:szCs w:val="18"/>
    </w:rPr>
  </w:style>
  <w:style w:type="paragraph" w:customStyle="1" w:styleId="Char0">
    <w:name w:val="Char"/>
    <w:basedOn w:val="Normal"/>
    <w:pPr>
      <w:widowControl/>
      <w:spacing w:after="160" w:line="240" w:lineRule="exact"/>
      <w:jc w:val="left"/>
    </w:pPr>
    <w:rPr>
      <w:rFonts w:ascii="Times New Roman" w:eastAsia="SimSun" w:hAnsi="Times New Roman" w:cs="Times New Roman"/>
      <w:sz w:val="21"/>
      <w:szCs w:val="24"/>
    </w:rPr>
  </w:style>
  <w:style w:type="paragraph" w:customStyle="1" w:styleId="Char1">
    <w:name w:val="Char"/>
    <w:basedOn w:val="Normal"/>
    <w:pPr>
      <w:widowControl/>
      <w:spacing w:after="160" w:line="240" w:lineRule="exact"/>
      <w:jc w:val="left"/>
    </w:pPr>
    <w:rPr>
      <w:rFonts w:ascii="Times New Roman" w:eastAsia="SimSun" w:hAnsi="Times New Roman" w:cs="Times New Roman"/>
      <w:sz w:val="21"/>
      <w:szCs w:val="24"/>
    </w:rPr>
  </w:style>
  <w:style w:type="table" w:styleId="TableGrid">
    <w:name w:val="Table Grid"/>
    <w:basedOn w:val="TableNormal"/>
    <w:uiPriority w:val="59"/>
    <w:pPr>
      <w:widowControl w:val="0"/>
      <w:jc w:val="both"/>
    </w:pPr>
    <w:rPr>
      <w:rFonts w:eastAsia="SimSu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2">
    <w:name w:val="Char"/>
    <w:basedOn w:val="Normal"/>
    <w:pPr>
      <w:widowControl/>
      <w:spacing w:after="160" w:line="240" w:lineRule="exact"/>
      <w:jc w:val="left"/>
    </w:pPr>
    <w:rPr>
      <w:rFonts w:ascii="Times New Roman" w:eastAsia="SimSun" w:hAnsi="Times New Roman" w:cs="Times New Roman"/>
      <w:sz w:val="21"/>
      <w:szCs w:val="24"/>
    </w:rPr>
  </w:style>
  <w:style w:type="paragraph" w:styleId="BodyText2">
    <w:name w:val="Body Text 2"/>
    <w:basedOn w:val="Normal"/>
    <w:link w:val="BodyText2Char"/>
    <w:rPr>
      <w:rFonts w:ascii="SimSun" w:eastAsia="SimSun" w:hAnsi="SimSun" w:cs="Times New Roman"/>
      <w:sz w:val="18"/>
      <w:szCs w:val="24"/>
    </w:rPr>
  </w:style>
  <w:style w:type="character" w:customStyle="1" w:styleId="BodyText2Char">
    <w:name w:val="Body Text 2 Char"/>
    <w:basedOn w:val="DefaultParagraphFont"/>
    <w:link w:val="BodyText2"/>
    <w:rPr>
      <w:rFonts w:ascii="SimSun" w:eastAsia="SimSun" w:hAnsi="SimSun" w:cs="Times New Roman"/>
      <w:sz w:val="18"/>
      <w:szCs w:val="24"/>
    </w:rPr>
  </w:style>
  <w:style w:type="paragraph" w:customStyle="1" w:styleId="Char3">
    <w:name w:val="Char"/>
    <w:basedOn w:val="Normal"/>
    <w:pPr>
      <w:widowControl/>
      <w:spacing w:after="160" w:line="240" w:lineRule="exact"/>
      <w:jc w:val="left"/>
    </w:pPr>
    <w:rPr>
      <w:rFonts w:ascii="Times New Roman" w:eastAsia="SimSun" w:hAnsi="Times New Roman" w:cs="Times New Roman"/>
      <w:sz w:val="21"/>
      <w:szCs w:val="24"/>
    </w:rPr>
  </w:style>
  <w:style w:type="paragraph" w:styleId="NormalWeb">
    <w:name w:val="Normal (Web)"/>
    <w:basedOn w:val="Normal"/>
    <w:uiPriority w:val="99"/>
    <w:unhideWhenUsed/>
    <w:pPr>
      <w:widowControl/>
      <w:spacing w:before="100" w:beforeAutospacing="1" w:after="100" w:afterAutospacing="1"/>
      <w:jc w:val="left"/>
    </w:pPr>
    <w:rPr>
      <w:rFonts w:ascii="SimSun" w:eastAsia="SimSun" w:hAnsi="SimSun" w:cs="SimSun"/>
      <w:kern w:val="0"/>
      <w:sz w:val="24"/>
      <w:szCs w:val="24"/>
    </w:rPr>
  </w:style>
  <w:style w:type="paragraph" w:customStyle="1" w:styleId="Char4">
    <w:name w:val="Char"/>
    <w:basedOn w:val="Normal"/>
    <w:pPr>
      <w:widowControl/>
      <w:spacing w:after="160" w:line="240" w:lineRule="exact"/>
      <w:jc w:val="left"/>
    </w:pPr>
    <w:rPr>
      <w:rFonts w:ascii="Times New Roman" w:eastAsia="SimSun" w:hAnsi="Times New Roman" w:cs="Times New Roman"/>
      <w:sz w:val="21"/>
      <w:szCs w:val="24"/>
    </w:rPr>
  </w:style>
  <w:style w:type="paragraph" w:customStyle="1" w:styleId="Char5">
    <w:name w:val="Char"/>
    <w:basedOn w:val="Normal"/>
    <w:pPr>
      <w:widowControl/>
      <w:spacing w:after="160" w:line="240" w:lineRule="exact"/>
      <w:jc w:val="left"/>
    </w:pPr>
    <w:rPr>
      <w:rFonts w:ascii="Times New Roman" w:eastAsia="SimSun" w:hAnsi="Times New Roman" w:cs="Times New Roman"/>
      <w:sz w:val="21"/>
      <w:szCs w:val="24"/>
    </w:rPr>
  </w:style>
  <w:style w:type="paragraph" w:customStyle="1" w:styleId="Char6">
    <w:name w:val="Char"/>
    <w:basedOn w:val="Normal"/>
    <w:pPr>
      <w:widowControl/>
      <w:spacing w:after="160" w:line="240" w:lineRule="exact"/>
      <w:jc w:val="left"/>
    </w:pPr>
    <w:rPr>
      <w:rFonts w:ascii="Times New Roman" w:eastAsia="SimSun" w:hAnsi="Times New Roman" w:cs="Times New Roman"/>
      <w:sz w:val="21"/>
      <w:szCs w:val="24"/>
    </w:rPr>
  </w:style>
  <w:style w:type="paragraph" w:customStyle="1" w:styleId="Char7">
    <w:name w:val="Char"/>
    <w:basedOn w:val="Normal"/>
    <w:pPr>
      <w:widowControl/>
      <w:spacing w:after="160" w:line="240" w:lineRule="exact"/>
      <w:jc w:val="left"/>
    </w:pPr>
    <w:rPr>
      <w:rFonts w:ascii="Times New Roman" w:eastAsia="SimSun" w:hAnsi="Times New Roman" w:cs="Times New Roman"/>
      <w:sz w:val="21"/>
      <w:szCs w:val="24"/>
    </w:rPr>
  </w:style>
  <w:style w:type="paragraph" w:customStyle="1" w:styleId="Char8">
    <w:name w:val="Char"/>
    <w:basedOn w:val="Normal"/>
    <w:pPr>
      <w:widowControl/>
      <w:spacing w:after="160" w:line="240" w:lineRule="exact"/>
      <w:jc w:val="left"/>
    </w:pPr>
    <w:rPr>
      <w:rFonts w:ascii="Times New Roman" w:eastAsia="SimSun" w:hAnsi="Times New Roman" w:cs="Times New Roman"/>
      <w:sz w:val="21"/>
      <w:szCs w:val="24"/>
    </w:rPr>
  </w:style>
  <w:style w:type="paragraph" w:customStyle="1" w:styleId="Char9">
    <w:name w:val="Char"/>
    <w:basedOn w:val="Normal"/>
    <w:pPr>
      <w:widowControl/>
      <w:spacing w:after="160" w:line="240" w:lineRule="exact"/>
      <w:jc w:val="left"/>
    </w:pPr>
    <w:rPr>
      <w:rFonts w:ascii="Times New Roman" w:eastAsia="SimSun" w:hAnsi="Times New Roman" w:cs="Times New Roman"/>
      <w:sz w:val="21"/>
      <w:szCs w:val="24"/>
    </w:rPr>
  </w:style>
  <w:style w:type="character" w:styleId="CommentReference">
    <w:name w:val="annotation reference"/>
    <w:basedOn w:val="DefaultParagraphFont"/>
    <w:uiPriority w:val="99"/>
    <w:semiHidden/>
    <w:unhideWhenUsed/>
    <w:rPr>
      <w:sz w:val="21"/>
      <w:szCs w:val="21"/>
    </w:rPr>
  </w:style>
  <w:style w:type="paragraph" w:styleId="CommentText">
    <w:name w:val="annotation text"/>
    <w:basedOn w:val="Normal"/>
    <w:link w:val="CommentTextChar"/>
    <w:uiPriority w:val="99"/>
    <w:semiHidden/>
    <w:unhideWhenUsed/>
    <w:pPr>
      <w:jc w:val="left"/>
    </w:pPr>
  </w:style>
  <w:style w:type="character" w:customStyle="1" w:styleId="CommentTextChar">
    <w:name w:val="Comment Text Char"/>
    <w:basedOn w:val="DefaultParagraphFont"/>
    <w:link w:val="CommentText"/>
    <w:uiPriority w:val="99"/>
    <w:semiHidden/>
    <w:rPr>
      <w:rFonts w:asciiTheme="minorHAnsi" w:hAnsiTheme="minorHAnsi"/>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rPr>
  </w:style>
  <w:style w:type="paragraph" w:customStyle="1" w:styleId="Chara">
    <w:name w:val="Char"/>
    <w:basedOn w:val="Normal"/>
    <w:pPr>
      <w:widowControl/>
      <w:spacing w:after="160" w:line="240" w:lineRule="exact"/>
      <w:jc w:val="left"/>
    </w:pPr>
    <w:rPr>
      <w:rFonts w:ascii="Times New Roman" w:eastAsia="SimSun" w:hAnsi="Times New Roman" w:cs="Times New Roman"/>
      <w:sz w:val="21"/>
      <w:szCs w:val="24"/>
    </w:rPr>
  </w:style>
  <w:style w:type="character" w:customStyle="1" w:styleId="Heading1Char">
    <w:name w:val="Heading 1 Char"/>
    <w:basedOn w:val="DefaultParagraphFont"/>
    <w:link w:val="Heading1"/>
    <w:uiPriority w:val="9"/>
    <w:rPr>
      <w:rFonts w:eastAsia="Times New Roman"/>
      <w:b/>
      <w:bCs/>
      <w:kern w:val="44"/>
      <w:sz w:val="30"/>
      <w:szCs w:val="44"/>
    </w:rPr>
  </w:style>
  <w:style w:type="character" w:customStyle="1" w:styleId="Heading2Char">
    <w:name w:val="Heading 2 Char"/>
    <w:basedOn w:val="DefaultParagraphFont"/>
    <w:link w:val="Heading2"/>
    <w:uiPriority w:val="9"/>
    <w:rPr>
      <w:rFonts w:eastAsia="Times New Roman" w:cstheme="majorBidi"/>
      <w:b/>
      <w:bCs/>
      <w:sz w:val="24"/>
      <w:szCs w:val="32"/>
    </w:rPr>
  </w:style>
  <w:style w:type="paragraph" w:styleId="Revision">
    <w:name w:val="Revision"/>
    <w:hidden/>
    <w:uiPriority w:val="99"/>
    <w:semiHidden/>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3432">
      <w:bodyDiv w:val="1"/>
      <w:marLeft w:val="0"/>
      <w:marRight w:val="0"/>
      <w:marTop w:val="0"/>
      <w:marBottom w:val="0"/>
      <w:divBdr>
        <w:top w:val="none" w:sz="0" w:space="0" w:color="auto"/>
        <w:left w:val="none" w:sz="0" w:space="0" w:color="auto"/>
        <w:bottom w:val="none" w:sz="0" w:space="0" w:color="auto"/>
        <w:right w:val="none" w:sz="0" w:space="0" w:color="auto"/>
      </w:divBdr>
    </w:div>
    <w:div w:id="348527669">
      <w:bodyDiv w:val="1"/>
      <w:marLeft w:val="0"/>
      <w:marRight w:val="0"/>
      <w:marTop w:val="0"/>
      <w:marBottom w:val="0"/>
      <w:divBdr>
        <w:top w:val="none" w:sz="0" w:space="0" w:color="auto"/>
        <w:left w:val="none" w:sz="0" w:space="0" w:color="auto"/>
        <w:bottom w:val="none" w:sz="0" w:space="0" w:color="auto"/>
        <w:right w:val="none" w:sz="0" w:space="0" w:color="auto"/>
      </w:divBdr>
      <w:divsChild>
        <w:div w:id="1215308384">
          <w:marLeft w:val="0"/>
          <w:marRight w:val="0"/>
          <w:marTop w:val="0"/>
          <w:marBottom w:val="0"/>
          <w:divBdr>
            <w:top w:val="none" w:sz="0" w:space="0" w:color="auto"/>
            <w:left w:val="none" w:sz="0" w:space="0" w:color="auto"/>
            <w:bottom w:val="none" w:sz="0" w:space="0" w:color="auto"/>
            <w:right w:val="none" w:sz="0" w:space="0" w:color="auto"/>
          </w:divBdr>
        </w:div>
        <w:div w:id="1344474632">
          <w:marLeft w:val="0"/>
          <w:marRight w:val="0"/>
          <w:marTop w:val="0"/>
          <w:marBottom w:val="0"/>
          <w:divBdr>
            <w:top w:val="none" w:sz="0" w:space="0" w:color="auto"/>
            <w:left w:val="none" w:sz="0" w:space="0" w:color="auto"/>
            <w:bottom w:val="none" w:sz="0" w:space="0" w:color="auto"/>
            <w:right w:val="none" w:sz="0" w:space="0" w:color="auto"/>
          </w:divBdr>
        </w:div>
        <w:div w:id="1590624977">
          <w:marLeft w:val="0"/>
          <w:marRight w:val="0"/>
          <w:marTop w:val="0"/>
          <w:marBottom w:val="0"/>
          <w:divBdr>
            <w:top w:val="none" w:sz="0" w:space="0" w:color="auto"/>
            <w:left w:val="none" w:sz="0" w:space="0" w:color="auto"/>
            <w:bottom w:val="none" w:sz="0" w:space="0" w:color="auto"/>
            <w:right w:val="none" w:sz="0" w:space="0" w:color="auto"/>
          </w:divBdr>
        </w:div>
        <w:div w:id="492843417">
          <w:marLeft w:val="0"/>
          <w:marRight w:val="0"/>
          <w:marTop w:val="0"/>
          <w:marBottom w:val="0"/>
          <w:divBdr>
            <w:top w:val="none" w:sz="0" w:space="0" w:color="auto"/>
            <w:left w:val="none" w:sz="0" w:space="0" w:color="auto"/>
            <w:bottom w:val="none" w:sz="0" w:space="0" w:color="auto"/>
            <w:right w:val="none" w:sz="0" w:space="0" w:color="auto"/>
          </w:divBdr>
        </w:div>
        <w:div w:id="1397706448">
          <w:marLeft w:val="0"/>
          <w:marRight w:val="0"/>
          <w:marTop w:val="0"/>
          <w:marBottom w:val="0"/>
          <w:divBdr>
            <w:top w:val="none" w:sz="0" w:space="0" w:color="auto"/>
            <w:left w:val="none" w:sz="0" w:space="0" w:color="auto"/>
            <w:bottom w:val="none" w:sz="0" w:space="0" w:color="auto"/>
            <w:right w:val="none" w:sz="0" w:space="0" w:color="auto"/>
          </w:divBdr>
        </w:div>
        <w:div w:id="655570591">
          <w:marLeft w:val="0"/>
          <w:marRight w:val="0"/>
          <w:marTop w:val="0"/>
          <w:marBottom w:val="0"/>
          <w:divBdr>
            <w:top w:val="none" w:sz="0" w:space="0" w:color="auto"/>
            <w:left w:val="none" w:sz="0" w:space="0" w:color="auto"/>
            <w:bottom w:val="none" w:sz="0" w:space="0" w:color="auto"/>
            <w:right w:val="none" w:sz="0" w:space="0" w:color="auto"/>
          </w:divBdr>
        </w:div>
      </w:divsChild>
    </w:div>
    <w:div w:id="426078282">
      <w:bodyDiv w:val="1"/>
      <w:marLeft w:val="0"/>
      <w:marRight w:val="0"/>
      <w:marTop w:val="0"/>
      <w:marBottom w:val="0"/>
      <w:divBdr>
        <w:top w:val="none" w:sz="0" w:space="0" w:color="auto"/>
        <w:left w:val="none" w:sz="0" w:space="0" w:color="auto"/>
        <w:bottom w:val="none" w:sz="0" w:space="0" w:color="auto"/>
        <w:right w:val="none" w:sz="0" w:space="0" w:color="auto"/>
      </w:divBdr>
    </w:div>
    <w:div w:id="473790804">
      <w:bodyDiv w:val="1"/>
      <w:marLeft w:val="0"/>
      <w:marRight w:val="0"/>
      <w:marTop w:val="0"/>
      <w:marBottom w:val="0"/>
      <w:divBdr>
        <w:top w:val="none" w:sz="0" w:space="0" w:color="auto"/>
        <w:left w:val="none" w:sz="0" w:space="0" w:color="auto"/>
        <w:bottom w:val="none" w:sz="0" w:space="0" w:color="auto"/>
        <w:right w:val="none" w:sz="0" w:space="0" w:color="auto"/>
      </w:divBdr>
    </w:div>
    <w:div w:id="709918433">
      <w:bodyDiv w:val="1"/>
      <w:marLeft w:val="0"/>
      <w:marRight w:val="0"/>
      <w:marTop w:val="0"/>
      <w:marBottom w:val="0"/>
      <w:divBdr>
        <w:top w:val="none" w:sz="0" w:space="0" w:color="auto"/>
        <w:left w:val="none" w:sz="0" w:space="0" w:color="auto"/>
        <w:bottom w:val="none" w:sz="0" w:space="0" w:color="auto"/>
        <w:right w:val="none" w:sz="0" w:space="0" w:color="auto"/>
      </w:divBdr>
    </w:div>
    <w:div w:id="780801731">
      <w:bodyDiv w:val="1"/>
      <w:marLeft w:val="0"/>
      <w:marRight w:val="0"/>
      <w:marTop w:val="0"/>
      <w:marBottom w:val="0"/>
      <w:divBdr>
        <w:top w:val="none" w:sz="0" w:space="0" w:color="auto"/>
        <w:left w:val="none" w:sz="0" w:space="0" w:color="auto"/>
        <w:bottom w:val="none" w:sz="0" w:space="0" w:color="auto"/>
        <w:right w:val="none" w:sz="0" w:space="0" w:color="auto"/>
      </w:divBdr>
    </w:div>
    <w:div w:id="822740392">
      <w:bodyDiv w:val="1"/>
      <w:marLeft w:val="0"/>
      <w:marRight w:val="0"/>
      <w:marTop w:val="0"/>
      <w:marBottom w:val="0"/>
      <w:divBdr>
        <w:top w:val="none" w:sz="0" w:space="0" w:color="auto"/>
        <w:left w:val="none" w:sz="0" w:space="0" w:color="auto"/>
        <w:bottom w:val="none" w:sz="0" w:space="0" w:color="auto"/>
        <w:right w:val="none" w:sz="0" w:space="0" w:color="auto"/>
      </w:divBdr>
      <w:divsChild>
        <w:div w:id="1815178742">
          <w:marLeft w:val="0"/>
          <w:marRight w:val="0"/>
          <w:marTop w:val="0"/>
          <w:marBottom w:val="0"/>
          <w:divBdr>
            <w:top w:val="none" w:sz="0" w:space="0" w:color="auto"/>
            <w:left w:val="none" w:sz="0" w:space="0" w:color="auto"/>
            <w:bottom w:val="none" w:sz="0" w:space="0" w:color="auto"/>
            <w:right w:val="none" w:sz="0" w:space="0" w:color="auto"/>
          </w:divBdr>
        </w:div>
        <w:div w:id="391195006">
          <w:marLeft w:val="0"/>
          <w:marRight w:val="0"/>
          <w:marTop w:val="0"/>
          <w:marBottom w:val="0"/>
          <w:divBdr>
            <w:top w:val="none" w:sz="0" w:space="0" w:color="auto"/>
            <w:left w:val="none" w:sz="0" w:space="0" w:color="auto"/>
            <w:bottom w:val="none" w:sz="0" w:space="0" w:color="auto"/>
            <w:right w:val="none" w:sz="0" w:space="0" w:color="auto"/>
          </w:divBdr>
        </w:div>
        <w:div w:id="1248423019">
          <w:marLeft w:val="0"/>
          <w:marRight w:val="0"/>
          <w:marTop w:val="0"/>
          <w:marBottom w:val="0"/>
          <w:divBdr>
            <w:top w:val="none" w:sz="0" w:space="0" w:color="auto"/>
            <w:left w:val="none" w:sz="0" w:space="0" w:color="auto"/>
            <w:bottom w:val="none" w:sz="0" w:space="0" w:color="auto"/>
            <w:right w:val="none" w:sz="0" w:space="0" w:color="auto"/>
          </w:divBdr>
        </w:div>
        <w:div w:id="2123569325">
          <w:marLeft w:val="0"/>
          <w:marRight w:val="0"/>
          <w:marTop w:val="0"/>
          <w:marBottom w:val="0"/>
          <w:divBdr>
            <w:top w:val="none" w:sz="0" w:space="0" w:color="auto"/>
            <w:left w:val="none" w:sz="0" w:space="0" w:color="auto"/>
            <w:bottom w:val="none" w:sz="0" w:space="0" w:color="auto"/>
            <w:right w:val="none" w:sz="0" w:space="0" w:color="auto"/>
          </w:divBdr>
        </w:div>
        <w:div w:id="1189828809">
          <w:marLeft w:val="0"/>
          <w:marRight w:val="0"/>
          <w:marTop w:val="0"/>
          <w:marBottom w:val="0"/>
          <w:divBdr>
            <w:top w:val="none" w:sz="0" w:space="0" w:color="auto"/>
            <w:left w:val="none" w:sz="0" w:space="0" w:color="auto"/>
            <w:bottom w:val="none" w:sz="0" w:space="0" w:color="auto"/>
            <w:right w:val="none" w:sz="0" w:space="0" w:color="auto"/>
          </w:divBdr>
        </w:div>
        <w:div w:id="938565960">
          <w:marLeft w:val="0"/>
          <w:marRight w:val="0"/>
          <w:marTop w:val="0"/>
          <w:marBottom w:val="0"/>
          <w:divBdr>
            <w:top w:val="none" w:sz="0" w:space="0" w:color="auto"/>
            <w:left w:val="none" w:sz="0" w:space="0" w:color="auto"/>
            <w:bottom w:val="none" w:sz="0" w:space="0" w:color="auto"/>
            <w:right w:val="none" w:sz="0" w:space="0" w:color="auto"/>
          </w:divBdr>
        </w:div>
      </w:divsChild>
    </w:div>
    <w:div w:id="953095082">
      <w:bodyDiv w:val="1"/>
      <w:marLeft w:val="0"/>
      <w:marRight w:val="0"/>
      <w:marTop w:val="0"/>
      <w:marBottom w:val="0"/>
      <w:divBdr>
        <w:top w:val="none" w:sz="0" w:space="0" w:color="auto"/>
        <w:left w:val="none" w:sz="0" w:space="0" w:color="auto"/>
        <w:bottom w:val="none" w:sz="0" w:space="0" w:color="auto"/>
        <w:right w:val="none" w:sz="0" w:space="0" w:color="auto"/>
      </w:divBdr>
    </w:div>
    <w:div w:id="1058480694">
      <w:bodyDiv w:val="1"/>
      <w:marLeft w:val="0"/>
      <w:marRight w:val="0"/>
      <w:marTop w:val="0"/>
      <w:marBottom w:val="0"/>
      <w:divBdr>
        <w:top w:val="none" w:sz="0" w:space="0" w:color="auto"/>
        <w:left w:val="none" w:sz="0" w:space="0" w:color="auto"/>
        <w:bottom w:val="none" w:sz="0" w:space="0" w:color="auto"/>
        <w:right w:val="none" w:sz="0" w:space="0" w:color="auto"/>
      </w:divBdr>
    </w:div>
    <w:div w:id="1066415548">
      <w:bodyDiv w:val="1"/>
      <w:marLeft w:val="0"/>
      <w:marRight w:val="0"/>
      <w:marTop w:val="0"/>
      <w:marBottom w:val="0"/>
      <w:divBdr>
        <w:top w:val="none" w:sz="0" w:space="0" w:color="auto"/>
        <w:left w:val="none" w:sz="0" w:space="0" w:color="auto"/>
        <w:bottom w:val="none" w:sz="0" w:space="0" w:color="auto"/>
        <w:right w:val="none" w:sz="0" w:space="0" w:color="auto"/>
      </w:divBdr>
    </w:div>
    <w:div w:id="1077089688">
      <w:bodyDiv w:val="1"/>
      <w:marLeft w:val="0"/>
      <w:marRight w:val="0"/>
      <w:marTop w:val="0"/>
      <w:marBottom w:val="0"/>
      <w:divBdr>
        <w:top w:val="none" w:sz="0" w:space="0" w:color="auto"/>
        <w:left w:val="none" w:sz="0" w:space="0" w:color="auto"/>
        <w:bottom w:val="none" w:sz="0" w:space="0" w:color="auto"/>
        <w:right w:val="none" w:sz="0" w:space="0" w:color="auto"/>
      </w:divBdr>
      <w:divsChild>
        <w:div w:id="1999258914">
          <w:marLeft w:val="0"/>
          <w:marRight w:val="0"/>
          <w:marTop w:val="0"/>
          <w:marBottom w:val="0"/>
          <w:divBdr>
            <w:top w:val="none" w:sz="0" w:space="0" w:color="auto"/>
            <w:left w:val="none" w:sz="0" w:space="0" w:color="auto"/>
            <w:bottom w:val="none" w:sz="0" w:space="0" w:color="auto"/>
            <w:right w:val="none" w:sz="0" w:space="0" w:color="auto"/>
          </w:divBdr>
        </w:div>
      </w:divsChild>
    </w:div>
    <w:div w:id="1164855788">
      <w:bodyDiv w:val="1"/>
      <w:marLeft w:val="0"/>
      <w:marRight w:val="0"/>
      <w:marTop w:val="0"/>
      <w:marBottom w:val="0"/>
      <w:divBdr>
        <w:top w:val="none" w:sz="0" w:space="0" w:color="auto"/>
        <w:left w:val="none" w:sz="0" w:space="0" w:color="auto"/>
        <w:bottom w:val="none" w:sz="0" w:space="0" w:color="auto"/>
        <w:right w:val="none" w:sz="0" w:space="0" w:color="auto"/>
      </w:divBdr>
    </w:div>
    <w:div w:id="1641575570">
      <w:bodyDiv w:val="1"/>
      <w:marLeft w:val="0"/>
      <w:marRight w:val="0"/>
      <w:marTop w:val="0"/>
      <w:marBottom w:val="0"/>
      <w:divBdr>
        <w:top w:val="none" w:sz="0" w:space="0" w:color="auto"/>
        <w:left w:val="none" w:sz="0" w:space="0" w:color="auto"/>
        <w:bottom w:val="none" w:sz="0" w:space="0" w:color="auto"/>
        <w:right w:val="none" w:sz="0" w:space="0" w:color="auto"/>
      </w:divBdr>
    </w:div>
    <w:div w:id="1842429361">
      <w:bodyDiv w:val="1"/>
      <w:marLeft w:val="0"/>
      <w:marRight w:val="0"/>
      <w:marTop w:val="0"/>
      <w:marBottom w:val="0"/>
      <w:divBdr>
        <w:top w:val="none" w:sz="0" w:space="0" w:color="auto"/>
        <w:left w:val="none" w:sz="0" w:space="0" w:color="auto"/>
        <w:bottom w:val="none" w:sz="0" w:space="0" w:color="auto"/>
        <w:right w:val="none" w:sz="0" w:space="0" w:color="auto"/>
      </w:divBdr>
    </w:div>
    <w:div w:id="1920750016">
      <w:bodyDiv w:val="1"/>
      <w:marLeft w:val="0"/>
      <w:marRight w:val="0"/>
      <w:marTop w:val="0"/>
      <w:marBottom w:val="0"/>
      <w:divBdr>
        <w:top w:val="none" w:sz="0" w:space="0" w:color="auto"/>
        <w:left w:val="none" w:sz="0" w:space="0" w:color="auto"/>
        <w:bottom w:val="none" w:sz="0" w:space="0" w:color="auto"/>
        <w:right w:val="none" w:sz="0" w:space="0" w:color="auto"/>
      </w:divBdr>
    </w:div>
    <w:div w:id="2091149702">
      <w:bodyDiv w:val="1"/>
      <w:marLeft w:val="0"/>
      <w:marRight w:val="0"/>
      <w:marTop w:val="0"/>
      <w:marBottom w:val="0"/>
      <w:divBdr>
        <w:top w:val="none" w:sz="0" w:space="0" w:color="auto"/>
        <w:left w:val="none" w:sz="0" w:space="0" w:color="auto"/>
        <w:bottom w:val="none" w:sz="0" w:space="0" w:color="auto"/>
        <w:right w:val="none" w:sz="0" w:space="0" w:color="auto"/>
      </w:divBdr>
    </w:div>
    <w:div w:id="2124766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oleObject" Target="embeddings/oleObject14.bin"/><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wmf"/><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1.bin"/><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styles" Target="styles.xml"/><Relationship Id="rId16" Type="http://schemas.openxmlformats.org/officeDocument/2006/relationships/image" Target="media/image6.wmf"/><Relationship Id="rId20" Type="http://schemas.openxmlformats.org/officeDocument/2006/relationships/image" Target="media/image8.emf"/><Relationship Id="rId29" Type="http://schemas.openxmlformats.org/officeDocument/2006/relationships/image" Target="media/image13.png"/><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0.wmf"/><Relationship Id="rId32" Type="http://schemas.openxmlformats.org/officeDocument/2006/relationships/image" Target="media/image15.emf"/><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2.emf"/><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png"/><Relationship Id="rId36" Type="http://schemas.openxmlformats.org/officeDocument/2006/relationships/image" Target="media/image17.emf"/><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9.bin"/><Relationship Id="rId30" Type="http://schemas.openxmlformats.org/officeDocument/2006/relationships/image" Target="media/image14.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fontTable" Target="fontTable.xml"/><Relationship Id="rId8"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33ACBD-1B65-48B7-83B2-564DEF995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Pages>
  <Words>9730</Words>
  <Characters>55462</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Quality Control Editor</cp:lastModifiedBy>
  <cp:revision>7</cp:revision>
  <dcterms:created xsi:type="dcterms:W3CDTF">2016-02-11T00:38:00Z</dcterms:created>
  <dcterms:modified xsi:type="dcterms:W3CDTF">2016-02-18T15:14:00Z</dcterms:modified>
</cp:coreProperties>
</file>